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11DC0" w:rsidRDefault="00C11DC0" w:rsidP="00387BD5">
      <w:pPr>
        <w:spacing w:after="0" w:line="240" w:lineRule="auto"/>
        <w:jc w:val="center"/>
        <w:rPr>
          <w:b/>
          <w:sz w:val="40"/>
          <w:szCs w:val="27"/>
        </w:rPr>
      </w:pPr>
    </w:p>
    <w:p w:rsidR="00AC6F93" w:rsidRPr="00AC6F93" w:rsidRDefault="00EF3D1E" w:rsidP="00387BD5">
      <w:pPr>
        <w:spacing w:after="0" w:line="240" w:lineRule="auto"/>
        <w:jc w:val="center"/>
        <w:rPr>
          <w:b/>
          <w:sz w:val="40"/>
          <w:szCs w:val="27"/>
        </w:rPr>
      </w:pPr>
      <w:r w:rsidRPr="00830542">
        <w:rPr>
          <w:b/>
          <w:noProof/>
          <w:sz w:val="27"/>
          <w:szCs w:val="27"/>
          <w:lang w:bidi="ar-SA"/>
        </w:rPr>
        <mc:AlternateContent>
          <mc:Choice Requires="wps">
            <w:drawing>
              <wp:anchor distT="0" distB="0" distL="114300" distR="114300" simplePos="0" relativeHeight="251658240" behindDoc="0" locked="0" layoutInCell="1" allowOverlap="1" wp14:anchorId="7D7AFD39" wp14:editId="72517DCC">
                <wp:simplePos x="0" y="0"/>
                <wp:positionH relativeFrom="column">
                  <wp:posOffset>58420</wp:posOffset>
                </wp:positionH>
                <wp:positionV relativeFrom="paragraph">
                  <wp:posOffset>390525</wp:posOffset>
                </wp:positionV>
                <wp:extent cx="5852160" cy="635"/>
                <wp:effectExtent l="20320" t="19050" r="13970" b="18415"/>
                <wp:wrapNone/>
                <wp:docPr id="1"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52160" cy="635"/>
                        </a:xfrm>
                        <a:prstGeom prst="straightConnector1">
                          <a:avLst/>
                        </a:prstGeom>
                        <a:noFill/>
                        <a:ln w="25400">
                          <a:solidFill>
                            <a:srgbClr val="00B05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 o:spid="_x0000_s1026" type="#_x0000_t32" style="position:absolute;margin-left:4.6pt;margin-top:30.75pt;width:460.8pt;height:.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" strokecolor="#00b050" strokeweight="2pt"/>
            </w:pict>
          </mc:Fallback>
        </mc:AlternateContent>
      </w:r>
      <w:r w:rsidR="00AC6F93" w:rsidRPr="00AC6F93">
        <w:rPr>
          <w:b/>
          <w:sz w:val="40"/>
          <w:szCs w:val="27"/>
        </w:rPr>
        <w:t>Quality Assurance Project Plan</w:t>
      </w:r>
    </w:p>
    <w:p w:rsidR="00AC6F93" w:rsidRDefault="00AC6F93" w:rsidP="00830542">
      <w:pPr>
        <w:spacing w:before="100" w:beforeAutospacing="1" w:after="100" w:afterAutospacing="1" w:line="240" w:lineRule="auto"/>
        <w:jc w:val="center"/>
        <w:rPr>
          <w:szCs w:val="24"/>
          <w:highlight w:val="yellow"/>
        </w:rPr>
      </w:pPr>
      <w:r w:rsidRPr="00AC6F93">
        <w:rPr>
          <w:b/>
          <w:sz w:val="44"/>
          <w:szCs w:val="44"/>
        </w:rPr>
        <w:t>Puget Sound High Resolution Change Detection</w:t>
      </w:r>
    </w:p>
    <w:p w:rsidR="00AC6F93" w:rsidRPr="00356361" w:rsidRDefault="00356361" w:rsidP="00356361">
      <w:pPr>
        <w:pStyle w:val="Default"/>
        <w:jc w:val="center"/>
        <w:rPr>
          <w:rFonts w:ascii="Times New Roman" w:hAnsi="Times New Roman" w:cs="Times New Roman"/>
        </w:rPr>
      </w:pPr>
      <w:proofErr w:type="gramStart"/>
      <w:r>
        <w:t xml:space="preserve">Grants PC00-J27601-4, </w:t>
      </w:r>
      <w:r w:rsidRPr="00356361">
        <w:t>IAA No.</w:t>
      </w:r>
      <w:proofErr w:type="gramEnd"/>
      <w:r w:rsidRPr="00356361">
        <w:t xml:space="preserve"> C1300191</w:t>
      </w:r>
    </w:p>
    <w:p w:rsidR="00AC6F93" w:rsidRPr="0095120A" w:rsidRDefault="00AC6F93" w:rsidP="00AC6F93">
      <w:pPr>
        <w:spacing w:before="100" w:beforeAutospacing="1" w:after="100" w:afterAutospacing="1" w:line="240" w:lineRule="auto"/>
        <w:jc w:val="center"/>
        <w:rPr>
          <w:sz w:val="28"/>
          <w:szCs w:val="24"/>
        </w:rPr>
      </w:pPr>
      <w:r w:rsidRPr="0095120A">
        <w:rPr>
          <w:sz w:val="28"/>
          <w:szCs w:val="24"/>
        </w:rPr>
        <w:t>November 2013</w:t>
      </w:r>
    </w:p>
    <w:p w:rsidR="00AC6F93" w:rsidRDefault="009A7A6F" w:rsidP="00AC6F93">
      <w:pPr>
        <w:spacing w:before="100" w:beforeAutospacing="1" w:after="100" w:afterAutospacing="1" w:line="240" w:lineRule="auto"/>
        <w:jc w:val="center"/>
        <w:rPr>
          <w:szCs w:val="24"/>
        </w:rPr>
      </w:pPr>
      <w:r>
        <w:rPr>
          <w:noProof/>
          <w:szCs w:val="24"/>
          <w:lang w:bidi="ar-SA"/>
        </w:rPr>
        <w:drawing>
          <wp:inline distT="0" distB="0" distL="0" distR="0" wp14:anchorId="4F62D6B4" wp14:editId="1DD39341">
            <wp:extent cx="3618271" cy="398906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ChangeExamples.png"/>
                    <pic:cNvPicPr/>
                  </pic:nvPicPr>
                  <pic:blipFill rotWithShape="1">
                    <a:blip r:embed="rId9" cstate="print">
                      <a:extLst>
                        <a:ext uri="{28A0092B-C50C-407E-A947-70E740481C1C}">
                          <a14:useLocalDpi xmlns:a14="http://schemas.microsoft.com/office/drawing/2010/main" val="0"/>
                        </a:ext>
                      </a:extLst>
                    </a:blip>
                    <a:srcRect t="6296" r="4481" b="709"/>
                    <a:stretch/>
                  </pic:blipFill>
                  <pic:spPr bwMode="auto">
                    <a:xfrm>
                      <a:off x="0" y="0"/>
                      <a:ext cx="3615281" cy="3985766"/>
                    </a:xfrm>
                    <a:prstGeom prst="rect">
                      <a:avLst/>
                    </a:prstGeom>
                    <a:ln>
                      <a:noFill/>
                    </a:ln>
                    <a:extLst>
                      <a:ext uri="{53640926-AAD7-44D8-BBD7-CCE9431645EC}">
                        <a14:shadowObscured xmlns:a14="http://schemas.microsoft.com/office/drawing/2010/main"/>
                      </a:ext>
                    </a:extLst>
                  </pic:spPr>
                </pic:pic>
              </a:graphicData>
            </a:graphic>
          </wp:inline>
        </w:drawing>
      </w:r>
    </w:p>
    <w:p w:rsidR="00AC6F93" w:rsidRPr="00AC6F93" w:rsidRDefault="00AC6F93" w:rsidP="00AC6F93">
      <w:pPr>
        <w:spacing w:after="0" w:line="264" w:lineRule="auto"/>
        <w:rPr>
          <w:rFonts w:asciiTheme="minorHAnsi" w:hAnsiTheme="minorHAnsi"/>
          <w:sz w:val="28"/>
          <w:szCs w:val="24"/>
        </w:rPr>
      </w:pPr>
      <w:r w:rsidRPr="00AC6F93">
        <w:rPr>
          <w:rFonts w:asciiTheme="minorHAnsi" w:hAnsiTheme="minorHAnsi"/>
          <w:sz w:val="28"/>
          <w:szCs w:val="24"/>
        </w:rPr>
        <w:t>Prepared by:</w:t>
      </w:r>
    </w:p>
    <w:p w:rsidR="00AC6F93" w:rsidRPr="00AC6F93" w:rsidRDefault="00AC6F93" w:rsidP="00AC6F93">
      <w:pPr>
        <w:spacing w:after="0" w:line="264" w:lineRule="auto"/>
        <w:rPr>
          <w:rFonts w:asciiTheme="minorHAnsi" w:hAnsiTheme="minorHAnsi"/>
          <w:szCs w:val="24"/>
        </w:rPr>
      </w:pPr>
      <w:r w:rsidRPr="00AC6F93">
        <w:rPr>
          <w:rFonts w:asciiTheme="minorHAnsi" w:hAnsiTheme="minorHAnsi"/>
          <w:szCs w:val="24"/>
        </w:rPr>
        <w:t>Kenneth Pierce, PhD</w:t>
      </w:r>
    </w:p>
    <w:p w:rsidR="00AC6F93" w:rsidRPr="00AC6F93" w:rsidRDefault="00AC6F93" w:rsidP="00AC6F93">
      <w:pPr>
        <w:spacing w:after="0" w:line="264" w:lineRule="auto"/>
        <w:rPr>
          <w:rFonts w:asciiTheme="minorHAnsi" w:hAnsiTheme="minorHAnsi"/>
          <w:szCs w:val="24"/>
        </w:rPr>
      </w:pPr>
      <w:r w:rsidRPr="00AC6F93">
        <w:rPr>
          <w:rFonts w:asciiTheme="minorHAnsi" w:hAnsiTheme="minorHAnsi"/>
          <w:szCs w:val="24"/>
        </w:rPr>
        <w:t>Washington State Department of Fish and Wildlife</w:t>
      </w:r>
    </w:p>
    <w:p w:rsidR="00AC6F93" w:rsidRPr="00AC6F93" w:rsidRDefault="00AC6F93" w:rsidP="00AC6F93">
      <w:pPr>
        <w:spacing w:after="0" w:line="264" w:lineRule="auto"/>
        <w:rPr>
          <w:rFonts w:asciiTheme="minorHAnsi" w:hAnsiTheme="minorHAnsi"/>
          <w:sz w:val="28"/>
          <w:szCs w:val="24"/>
        </w:rPr>
      </w:pPr>
      <w:r w:rsidRPr="00AC6F93">
        <w:rPr>
          <w:rFonts w:asciiTheme="minorHAnsi" w:hAnsiTheme="minorHAnsi"/>
          <w:sz w:val="28"/>
          <w:szCs w:val="24"/>
        </w:rPr>
        <w:t>Prepared for:</w:t>
      </w:r>
    </w:p>
    <w:p w:rsidR="00AC6F93" w:rsidRPr="00AC6F93" w:rsidRDefault="00AC6F93" w:rsidP="00AC6F93">
      <w:pPr>
        <w:spacing w:after="0" w:line="264" w:lineRule="auto"/>
        <w:rPr>
          <w:rFonts w:asciiTheme="minorHAnsi" w:hAnsiTheme="minorHAnsi"/>
          <w:szCs w:val="24"/>
        </w:rPr>
      </w:pPr>
      <w:r w:rsidRPr="00AC6F93">
        <w:rPr>
          <w:rFonts w:asciiTheme="minorHAnsi" w:hAnsiTheme="minorHAnsi"/>
          <w:szCs w:val="24"/>
        </w:rPr>
        <w:t>Washington State Department of Ecology and</w:t>
      </w:r>
    </w:p>
    <w:p w:rsidR="00830542" w:rsidRDefault="00AC6F93" w:rsidP="009813B7">
      <w:pPr>
        <w:spacing w:after="0" w:line="240" w:lineRule="auto"/>
        <w:rPr>
          <w:rFonts w:asciiTheme="minorHAnsi" w:hAnsiTheme="minorHAnsi"/>
          <w:szCs w:val="24"/>
        </w:rPr>
      </w:pPr>
      <w:r w:rsidRPr="00AC6F93">
        <w:rPr>
          <w:rFonts w:asciiTheme="minorHAnsi" w:hAnsiTheme="minorHAnsi"/>
          <w:szCs w:val="24"/>
        </w:rPr>
        <w:t>US Environmental Protection Agency</w:t>
      </w:r>
    </w:p>
    <w:p w:rsidR="00830542" w:rsidRDefault="00830542" w:rsidP="009813B7">
      <w:pPr>
        <w:spacing w:after="0" w:line="240" w:lineRule="auto"/>
        <w:rPr>
          <w:rFonts w:asciiTheme="minorHAnsi" w:hAnsiTheme="minorHAnsi"/>
          <w:szCs w:val="24"/>
        </w:rPr>
      </w:pPr>
    </w:p>
    <w:p w:rsidR="00830542" w:rsidRDefault="00830542" w:rsidP="009813B7">
      <w:pPr>
        <w:spacing w:after="0" w:line="240" w:lineRule="auto"/>
        <w:rPr>
          <w:rFonts w:asciiTheme="minorHAnsi" w:hAnsiTheme="minorHAnsi"/>
          <w:szCs w:val="24"/>
        </w:rPr>
      </w:pPr>
    </w:p>
    <w:p w:rsidR="00356361" w:rsidRDefault="00356361">
      <w:pPr>
        <w:spacing w:after="0" w:line="240" w:lineRule="auto"/>
        <w:rPr>
          <w:rFonts w:ascii="Arial" w:hAnsi="Arial" w:cs="Arial"/>
          <w:b/>
          <w:sz w:val="28"/>
          <w:szCs w:val="28"/>
        </w:rPr>
      </w:pPr>
      <w:r>
        <w:rPr>
          <w:rFonts w:ascii="Arial" w:hAnsi="Arial" w:cs="Arial"/>
          <w:b/>
          <w:sz w:val="28"/>
          <w:szCs w:val="28"/>
        </w:rPr>
        <w:br w:type="page"/>
      </w:r>
    </w:p>
    <w:p w:rsidR="00AC6F93" w:rsidRPr="001D2AA2" w:rsidRDefault="00AC6F93" w:rsidP="009813B7">
      <w:pPr>
        <w:spacing w:after="0" w:line="240" w:lineRule="auto"/>
        <w:rPr>
          <w:rFonts w:ascii="Arial" w:hAnsi="Arial" w:cs="Arial"/>
          <w:b/>
          <w:i/>
          <w:sz w:val="28"/>
          <w:szCs w:val="28"/>
        </w:rPr>
      </w:pPr>
      <w:r w:rsidRPr="001D2AA2">
        <w:rPr>
          <w:rFonts w:ascii="Arial" w:hAnsi="Arial" w:cs="Arial"/>
          <w:b/>
          <w:sz w:val="28"/>
          <w:szCs w:val="28"/>
        </w:rPr>
        <w:lastRenderedPageBreak/>
        <w:t>Publication Information</w:t>
      </w:r>
    </w:p>
    <w:p w:rsidR="00AC6F93" w:rsidRPr="001C2B4F" w:rsidRDefault="00AC6F93" w:rsidP="00AC6F93">
      <w:pPr>
        <w:spacing w:after="0" w:line="264" w:lineRule="auto"/>
        <w:contextualSpacing/>
        <w:rPr>
          <w:rFonts w:asciiTheme="minorHAnsi" w:hAnsiTheme="minorHAnsi" w:cstheme="minorHAnsi"/>
          <w:sz w:val="20"/>
          <w:szCs w:val="24"/>
        </w:rPr>
      </w:pPr>
    </w:p>
    <w:p w:rsidR="00AC6F93" w:rsidRPr="00EB602F" w:rsidRDefault="00AC6F93" w:rsidP="00AC6F93">
      <w:pPr>
        <w:tabs>
          <w:tab w:val="left" w:pos="-720"/>
        </w:tabs>
        <w:suppressAutoHyphens/>
        <w:spacing w:after="0" w:line="264" w:lineRule="auto"/>
        <w:contextualSpacing/>
        <w:rPr>
          <w:spacing w:val="-3"/>
        </w:rPr>
      </w:pPr>
      <w:r w:rsidRPr="00EB602F">
        <w:rPr>
          <w:szCs w:val="24"/>
        </w:rPr>
        <w:t xml:space="preserve">Studies conducted </w:t>
      </w:r>
      <w:r>
        <w:rPr>
          <w:szCs w:val="24"/>
        </w:rPr>
        <w:t xml:space="preserve">for the </w:t>
      </w:r>
      <w:r w:rsidRPr="00EB602F">
        <w:rPr>
          <w:szCs w:val="24"/>
        </w:rPr>
        <w:t xml:space="preserve">Washington State </w:t>
      </w:r>
      <w:r w:rsidRPr="00EB602F">
        <w:t>Department of Ecology (Ecology)</w:t>
      </w:r>
      <w:r w:rsidRPr="00EB602F">
        <w:rPr>
          <w:szCs w:val="24"/>
        </w:rPr>
        <w:t xml:space="preserve"> </w:t>
      </w:r>
      <w:r>
        <w:rPr>
          <w:szCs w:val="24"/>
        </w:rPr>
        <w:t xml:space="preserve">and/or U.S. Environmental Protection Agency (EPA) </w:t>
      </w:r>
      <w:r w:rsidRPr="00EB602F">
        <w:rPr>
          <w:szCs w:val="24"/>
        </w:rPr>
        <w:t xml:space="preserve">that </w:t>
      </w:r>
      <w:proofErr w:type="gramStart"/>
      <w:r w:rsidRPr="00EB602F">
        <w:rPr>
          <w:szCs w:val="24"/>
        </w:rPr>
        <w:t>in</w:t>
      </w:r>
      <w:r>
        <w:rPr>
          <w:szCs w:val="24"/>
        </w:rPr>
        <w:t>volve</w:t>
      </w:r>
      <w:proofErr w:type="gramEnd"/>
      <w:r>
        <w:rPr>
          <w:szCs w:val="24"/>
        </w:rPr>
        <w:t xml:space="preserve"> analysis of </w:t>
      </w:r>
      <w:r w:rsidRPr="00EB602F">
        <w:rPr>
          <w:szCs w:val="24"/>
        </w:rPr>
        <w:t>environmental data must have an approved Quality Assurance (QA) Project Plan</w:t>
      </w:r>
      <w:r w:rsidRPr="00EB602F">
        <w:t xml:space="preserve"> (QAPP).  The purpose of this QAPP is to describe </w:t>
      </w:r>
      <w:r>
        <w:t>how the WDFW uses satellite and aerial images to detect and map land use changes in the Puget Sound basin watersheds</w:t>
      </w:r>
      <w:r w:rsidRPr="00EB602F">
        <w:t>.</w:t>
      </w:r>
      <w:r>
        <w:t xml:space="preserve">  This change detection analysis is being </w:t>
      </w:r>
      <w:r w:rsidRPr="00EB602F">
        <w:t xml:space="preserve">funded </w:t>
      </w:r>
      <w:r>
        <w:t xml:space="preserve">in part </w:t>
      </w:r>
      <w:r w:rsidRPr="00EB602F">
        <w:t>by the EPA</w:t>
      </w:r>
      <w:r>
        <w:t xml:space="preserve">’s </w:t>
      </w:r>
      <w:r w:rsidRPr="00EB602F">
        <w:t xml:space="preserve">National Estuary Program (NEP) via an interagency agreement with the Ecology as the lead organization for </w:t>
      </w:r>
      <w:r>
        <w:rPr>
          <w:i/>
        </w:rPr>
        <w:t xml:space="preserve">Watershed Protection and Restoration </w:t>
      </w:r>
      <w:r w:rsidRPr="00EB602F">
        <w:t>grants</w:t>
      </w:r>
      <w:r w:rsidRPr="00EB602F">
        <w:rPr>
          <w:spacing w:val="-3"/>
        </w:rPr>
        <w:t xml:space="preserve">.  However, </w:t>
      </w:r>
      <w:r w:rsidRPr="00EB602F">
        <w:t>contents of the QAPP do not necessarily reflect the views and policies of the EPA, nor does mention of trade names or commercial products constitute EPA endorsement or recommendation for use.</w:t>
      </w:r>
    </w:p>
    <w:p w:rsidR="00AC6F93" w:rsidRPr="00EB602F" w:rsidRDefault="00AC6F93" w:rsidP="00AC6F93">
      <w:pPr>
        <w:tabs>
          <w:tab w:val="left" w:pos="-720"/>
        </w:tabs>
        <w:suppressAutoHyphens/>
        <w:spacing w:after="0" w:line="264" w:lineRule="auto"/>
        <w:contextualSpacing/>
        <w:rPr>
          <w:spacing w:val="-3"/>
        </w:rPr>
      </w:pPr>
    </w:p>
    <w:p w:rsidR="00AC6F93" w:rsidRPr="00EB602F" w:rsidRDefault="00AC6F93" w:rsidP="00AC6F93">
      <w:pPr>
        <w:tabs>
          <w:tab w:val="left" w:pos="-720"/>
        </w:tabs>
        <w:suppressAutoHyphens/>
        <w:spacing w:after="0" w:line="264" w:lineRule="auto"/>
        <w:contextualSpacing/>
      </w:pPr>
      <w:r w:rsidRPr="00EB602F">
        <w:t>This QAPP</w:t>
      </w:r>
      <w:r>
        <w:t xml:space="preserve">, any </w:t>
      </w:r>
      <w:r w:rsidRPr="00EB602F">
        <w:t xml:space="preserve">addenda </w:t>
      </w:r>
      <w:r>
        <w:t xml:space="preserve">to it, </w:t>
      </w:r>
      <w:r w:rsidRPr="00EB602F">
        <w:t xml:space="preserve">and </w:t>
      </w:r>
      <w:r>
        <w:t xml:space="preserve">final </w:t>
      </w:r>
      <w:r w:rsidRPr="00EB602F">
        <w:t>reports</w:t>
      </w:r>
      <w:r>
        <w:t xml:space="preserve"> will be made </w:t>
      </w:r>
      <w:r w:rsidRPr="00EB602F">
        <w:t xml:space="preserve">available on </w:t>
      </w:r>
      <w:r>
        <w:t xml:space="preserve">the WDFW </w:t>
      </w:r>
      <w:r w:rsidRPr="00EB602F">
        <w:t xml:space="preserve">internet website </w:t>
      </w:r>
      <w:r>
        <w:t>(</w:t>
      </w:r>
      <w:r w:rsidR="001E125B" w:rsidRPr="001E125B">
        <w:t>http://wdfw.wa.gov/conservation/research/projects/aerial_imagery/index.html</w:t>
      </w:r>
      <w:r>
        <w:t xml:space="preserve">).  </w:t>
      </w:r>
      <w:r w:rsidRPr="00EB602F">
        <w:t xml:space="preserve"> </w:t>
      </w:r>
      <w:r>
        <w:t xml:space="preserve">Additional information about the project and detailed results </w:t>
      </w:r>
      <w:r w:rsidRPr="00EB602F">
        <w:t xml:space="preserve">will be available on </w:t>
      </w:r>
      <w:r>
        <w:t>request from the author.</w:t>
      </w:r>
    </w:p>
    <w:p w:rsidR="00AC6F93" w:rsidRDefault="00AC6F93" w:rsidP="00AC6F93">
      <w:pPr>
        <w:spacing w:after="0" w:line="264" w:lineRule="auto"/>
        <w:contextualSpacing/>
        <w:rPr>
          <w:sz w:val="20"/>
        </w:rPr>
      </w:pPr>
    </w:p>
    <w:p w:rsidR="00AC6F93" w:rsidRPr="00EB602F" w:rsidRDefault="00AC6F93" w:rsidP="00AC6F93">
      <w:pPr>
        <w:spacing w:after="0" w:line="264" w:lineRule="auto"/>
        <w:contextualSpacing/>
        <w:rPr>
          <w:sz w:val="20"/>
        </w:rPr>
      </w:pPr>
    </w:p>
    <w:p w:rsidR="00AC6F93" w:rsidRPr="001D2AA2" w:rsidRDefault="00AC6F93" w:rsidP="00AC6F93">
      <w:pPr>
        <w:pStyle w:val="Title"/>
        <w:spacing w:after="0" w:line="264" w:lineRule="auto"/>
        <w:rPr>
          <w:rFonts w:ascii="Arial" w:hAnsi="Arial" w:cs="Arial"/>
          <w:b/>
          <w:i/>
          <w:sz w:val="28"/>
          <w:szCs w:val="28"/>
        </w:rPr>
      </w:pPr>
      <w:r w:rsidRPr="001D2AA2">
        <w:rPr>
          <w:rFonts w:ascii="Arial" w:hAnsi="Arial" w:cs="Arial"/>
          <w:b/>
          <w:sz w:val="28"/>
          <w:szCs w:val="28"/>
        </w:rPr>
        <w:t>Author and Contact Information</w:t>
      </w:r>
    </w:p>
    <w:p w:rsidR="00AC6F93" w:rsidRPr="001C2B4F" w:rsidRDefault="00AC6F93" w:rsidP="00AC6F93">
      <w:pPr>
        <w:spacing w:after="0" w:line="264" w:lineRule="auto"/>
        <w:contextualSpacing/>
        <w:rPr>
          <w:sz w:val="20"/>
        </w:rPr>
      </w:pPr>
    </w:p>
    <w:p w:rsidR="00AC6F93" w:rsidRDefault="00AC6F93" w:rsidP="00AC6F93">
      <w:pPr>
        <w:spacing w:after="0" w:line="264" w:lineRule="auto"/>
        <w:rPr>
          <w:szCs w:val="24"/>
        </w:rPr>
      </w:pPr>
      <w:r>
        <w:rPr>
          <w:szCs w:val="24"/>
        </w:rPr>
        <w:t>Ken Pierce PhD</w:t>
      </w:r>
    </w:p>
    <w:p w:rsidR="00AC6F93" w:rsidRDefault="00AC6F93" w:rsidP="00AC6F93">
      <w:pPr>
        <w:spacing w:after="0" w:line="264" w:lineRule="auto"/>
        <w:rPr>
          <w:szCs w:val="24"/>
        </w:rPr>
      </w:pPr>
      <w:r>
        <w:rPr>
          <w:szCs w:val="24"/>
        </w:rPr>
        <w:t>Landscape Spatial Analyst</w:t>
      </w:r>
    </w:p>
    <w:p w:rsidR="00AC6F93" w:rsidRDefault="0077405A" w:rsidP="00AC6F93">
      <w:pPr>
        <w:spacing w:after="0" w:line="264" w:lineRule="auto"/>
        <w:rPr>
          <w:szCs w:val="24"/>
        </w:rPr>
      </w:pPr>
      <w:hyperlink r:id="rId10" w:history="1">
        <w:r w:rsidR="00AC6F93" w:rsidRPr="005C4B99">
          <w:rPr>
            <w:rStyle w:val="Hyperlink"/>
            <w:szCs w:val="24"/>
          </w:rPr>
          <w:t>Kenneth.piercejr@dfw.wa.gov</w:t>
        </w:r>
      </w:hyperlink>
    </w:p>
    <w:p w:rsidR="00AC6F93" w:rsidRDefault="00AC6F93" w:rsidP="00AC6F93">
      <w:pPr>
        <w:spacing w:after="0" w:line="264" w:lineRule="auto"/>
        <w:rPr>
          <w:szCs w:val="24"/>
        </w:rPr>
      </w:pPr>
      <w:r>
        <w:rPr>
          <w:szCs w:val="24"/>
        </w:rPr>
        <w:t>360 902-2564</w:t>
      </w:r>
    </w:p>
    <w:p w:rsidR="00AC6F93" w:rsidRDefault="00AC6F93" w:rsidP="00AC6F93">
      <w:pPr>
        <w:spacing w:after="0" w:line="264" w:lineRule="auto"/>
        <w:rPr>
          <w:szCs w:val="24"/>
        </w:rPr>
      </w:pPr>
      <w:r>
        <w:rPr>
          <w:szCs w:val="24"/>
        </w:rPr>
        <w:t>Wa</w:t>
      </w:r>
      <w:r w:rsidR="0054010C">
        <w:rPr>
          <w:szCs w:val="24"/>
        </w:rPr>
        <w:t>shington</w:t>
      </w:r>
      <w:r>
        <w:rPr>
          <w:szCs w:val="24"/>
        </w:rPr>
        <w:t xml:space="preserve"> Dep</w:t>
      </w:r>
      <w:r w:rsidR="0054010C">
        <w:rPr>
          <w:szCs w:val="24"/>
        </w:rPr>
        <w:t>ar</w:t>
      </w:r>
      <w:r>
        <w:rPr>
          <w:szCs w:val="24"/>
        </w:rPr>
        <w:t>t</w:t>
      </w:r>
      <w:r w:rsidR="0054010C">
        <w:rPr>
          <w:szCs w:val="24"/>
        </w:rPr>
        <w:t>ment</w:t>
      </w:r>
      <w:r>
        <w:rPr>
          <w:szCs w:val="24"/>
        </w:rPr>
        <w:t xml:space="preserve"> of Fish &amp; Wildlife</w:t>
      </w:r>
    </w:p>
    <w:p w:rsidR="00AC6F93" w:rsidRPr="001C2B4F" w:rsidRDefault="00AC6F93" w:rsidP="00AC6F93">
      <w:pPr>
        <w:spacing w:after="0" w:line="264" w:lineRule="auto"/>
        <w:ind w:right="720"/>
        <w:contextualSpacing/>
        <w:rPr>
          <w:sz w:val="20"/>
        </w:rPr>
      </w:pPr>
    </w:p>
    <w:p w:rsidR="00AC6F93" w:rsidRPr="001C2B4F" w:rsidRDefault="00AC6F93" w:rsidP="00AC6F93">
      <w:pPr>
        <w:spacing w:after="0" w:line="264" w:lineRule="auto"/>
        <w:contextualSpacing/>
        <w:rPr>
          <w:sz w:val="20"/>
        </w:rPr>
      </w:pPr>
    </w:p>
    <w:p w:rsidR="00AC6F93" w:rsidRDefault="00AC6F93" w:rsidP="00AC6F93">
      <w:pPr>
        <w:ind w:firstLine="30"/>
        <w:contextualSpacing/>
        <w:rPr>
          <w:sz w:val="27"/>
          <w:szCs w:val="27"/>
        </w:rPr>
      </w:pPr>
      <w:r>
        <w:rPr>
          <w:sz w:val="27"/>
          <w:szCs w:val="27"/>
        </w:rPr>
        <w:br w:type="page"/>
      </w:r>
    </w:p>
    <w:p w:rsidR="0095120A" w:rsidRDefault="0095120A" w:rsidP="0095120A">
      <w:pPr>
        <w:rPr>
          <w:rFonts w:ascii="Arial" w:hAnsi="Arial" w:cs="Arial"/>
          <w:b/>
          <w:sz w:val="36"/>
        </w:rPr>
      </w:pPr>
    </w:p>
    <w:p w:rsidR="0095120A" w:rsidRPr="001B4995" w:rsidRDefault="0095120A" w:rsidP="0095120A">
      <w:pPr>
        <w:jc w:val="center"/>
        <w:rPr>
          <w:rFonts w:ascii="Arial" w:hAnsi="Arial" w:cs="Arial"/>
          <w:b/>
          <w:sz w:val="36"/>
        </w:rPr>
      </w:pPr>
      <w:r w:rsidRPr="001B4995">
        <w:rPr>
          <w:rFonts w:ascii="Arial" w:hAnsi="Arial" w:cs="Arial"/>
          <w:b/>
          <w:sz w:val="36"/>
        </w:rPr>
        <w:t>Quality Assurance Project Plan</w:t>
      </w:r>
    </w:p>
    <w:p w:rsidR="0095120A" w:rsidRPr="00AC6F93" w:rsidRDefault="0095120A" w:rsidP="0095120A">
      <w:pPr>
        <w:spacing w:before="100" w:beforeAutospacing="1" w:after="100" w:afterAutospacing="1" w:line="240" w:lineRule="auto"/>
        <w:jc w:val="center"/>
        <w:rPr>
          <w:b/>
          <w:sz w:val="44"/>
          <w:szCs w:val="44"/>
        </w:rPr>
      </w:pPr>
      <w:r w:rsidRPr="00AC6F93">
        <w:rPr>
          <w:b/>
          <w:sz w:val="44"/>
          <w:szCs w:val="44"/>
        </w:rPr>
        <w:t>Puget Sound High Resolution Change Detection</w:t>
      </w:r>
    </w:p>
    <w:p w:rsidR="0095120A" w:rsidRPr="0095120A" w:rsidRDefault="0095120A" w:rsidP="0095120A">
      <w:pPr>
        <w:contextualSpacing/>
        <w:jc w:val="center"/>
        <w:rPr>
          <w:b/>
          <w:sz w:val="24"/>
        </w:rPr>
      </w:pPr>
      <w:r w:rsidRPr="001B4995">
        <w:rPr>
          <w:rFonts w:ascii="Arial" w:hAnsi="Arial" w:cs="Arial"/>
          <w:b/>
          <w:sz w:val="36"/>
        </w:rPr>
        <w:br/>
      </w:r>
      <w:r w:rsidRPr="0095120A">
        <w:rPr>
          <w:b/>
          <w:sz w:val="24"/>
        </w:rPr>
        <w:t>November 2013</w:t>
      </w:r>
    </w:p>
    <w:p w:rsidR="0095120A" w:rsidRDefault="0095120A" w:rsidP="0095120A">
      <w:pPr>
        <w:rPr>
          <w:b/>
        </w:rPr>
      </w:pPr>
    </w:p>
    <w:p w:rsidR="0095120A" w:rsidRDefault="0095120A" w:rsidP="0095120A">
      <w:pPr>
        <w:rPr>
          <w:b/>
        </w:rPr>
      </w:pPr>
    </w:p>
    <w:p w:rsidR="0095120A" w:rsidRDefault="0095120A" w:rsidP="0095120A">
      <w:pPr>
        <w:rPr>
          <w:b/>
        </w:rPr>
      </w:pPr>
    </w:p>
    <w:p w:rsidR="0095120A" w:rsidRPr="0095120A" w:rsidRDefault="0095120A" w:rsidP="0095120A">
      <w:pPr>
        <w:rPr>
          <w:b/>
          <w:sz w:val="28"/>
        </w:rPr>
      </w:pPr>
      <w:r w:rsidRPr="0095120A">
        <w:rPr>
          <w:b/>
          <w:sz w:val="28"/>
        </w:rPr>
        <w:t>Approved by:</w:t>
      </w:r>
    </w:p>
    <w:p w:rsidR="0095120A" w:rsidRPr="00E00832" w:rsidRDefault="0095120A" w:rsidP="0095120A">
      <w:pPr>
        <w:spacing w:after="120"/>
        <w:rPr>
          <w:b/>
        </w:rPr>
      </w:pPr>
    </w:p>
    <w:tbl>
      <w:tblPr>
        <w:tblW w:w="0" w:type="auto"/>
        <w:tblLayout w:type="fixed"/>
        <w:tblLook w:val="04A0" w:firstRow="1" w:lastRow="0" w:firstColumn="1" w:lastColumn="0" w:noHBand="0" w:noVBand="1"/>
      </w:tblPr>
      <w:tblGrid>
        <w:gridCol w:w="6599"/>
        <w:gridCol w:w="240"/>
        <w:gridCol w:w="1923"/>
      </w:tblGrid>
      <w:tr w:rsidR="0095120A" w:rsidRPr="00AC4246" w:rsidTr="00C11DC0">
        <w:trPr>
          <w:trHeight w:val="526"/>
        </w:trPr>
        <w:tc>
          <w:tcPr>
            <w:tcW w:w="6599" w:type="dxa"/>
            <w:tcBorders>
              <w:bottom w:val="single" w:sz="4" w:space="0" w:color="auto"/>
            </w:tcBorders>
            <w:vAlign w:val="center"/>
          </w:tcPr>
          <w:p w:rsidR="0095120A" w:rsidRPr="00AC4246" w:rsidRDefault="0095120A" w:rsidP="00C11DC0">
            <w:pPr>
              <w:spacing w:after="120"/>
              <w:contextualSpacing/>
            </w:pPr>
            <w:r w:rsidRPr="00AC4246">
              <w:t>Signature:</w:t>
            </w:r>
          </w:p>
        </w:tc>
        <w:tc>
          <w:tcPr>
            <w:tcW w:w="240" w:type="dxa"/>
            <w:vAlign w:val="center"/>
          </w:tcPr>
          <w:p w:rsidR="0095120A" w:rsidRPr="00AC4246" w:rsidRDefault="0095120A" w:rsidP="00C11DC0">
            <w:pPr>
              <w:spacing w:after="120"/>
              <w:contextualSpacing/>
              <w:rPr>
                <w:b/>
              </w:rPr>
            </w:pPr>
          </w:p>
        </w:tc>
        <w:tc>
          <w:tcPr>
            <w:tcW w:w="1923" w:type="dxa"/>
            <w:tcBorders>
              <w:bottom w:val="single" w:sz="4" w:space="0" w:color="auto"/>
            </w:tcBorders>
            <w:vAlign w:val="center"/>
          </w:tcPr>
          <w:p w:rsidR="0095120A" w:rsidRPr="00AC4246" w:rsidRDefault="0095120A" w:rsidP="00C11DC0">
            <w:pPr>
              <w:spacing w:after="120"/>
              <w:contextualSpacing/>
            </w:pPr>
            <w:r w:rsidRPr="00AC4246">
              <w:t>Date:</w:t>
            </w:r>
          </w:p>
        </w:tc>
      </w:tr>
      <w:tr w:rsidR="0095120A" w:rsidRPr="00AC4246" w:rsidTr="0095120A">
        <w:trPr>
          <w:trHeight w:hRule="exact" w:val="372"/>
        </w:trPr>
        <w:tc>
          <w:tcPr>
            <w:tcW w:w="6599" w:type="dxa"/>
            <w:tcBorders>
              <w:top w:val="single" w:sz="4" w:space="0" w:color="auto"/>
            </w:tcBorders>
            <w:vAlign w:val="center"/>
          </w:tcPr>
          <w:p w:rsidR="0095120A" w:rsidRPr="00AC4246" w:rsidRDefault="0095120A" w:rsidP="00C11DC0">
            <w:pPr>
              <w:spacing w:after="120"/>
              <w:contextualSpacing/>
            </w:pPr>
            <w:r>
              <w:t>Ken Pierce</w:t>
            </w:r>
            <w:r w:rsidRPr="00AC4246">
              <w:t xml:space="preserve">, Principal </w:t>
            </w:r>
            <w:r>
              <w:t>Investigator</w:t>
            </w:r>
            <w:r w:rsidRPr="00AC4246">
              <w:t xml:space="preserve">, </w:t>
            </w:r>
            <w:r>
              <w:t>WDFW</w:t>
            </w:r>
          </w:p>
          <w:p w:rsidR="0095120A" w:rsidRDefault="0095120A" w:rsidP="00C11DC0">
            <w:pPr>
              <w:spacing w:after="120"/>
              <w:contextualSpacing/>
              <w:rPr>
                <w:b/>
              </w:rPr>
            </w:pPr>
          </w:p>
          <w:p w:rsidR="0095120A" w:rsidRPr="00AC4246" w:rsidRDefault="0095120A" w:rsidP="00C11DC0">
            <w:pPr>
              <w:spacing w:after="120"/>
              <w:contextualSpacing/>
              <w:rPr>
                <w:b/>
              </w:rPr>
            </w:pPr>
          </w:p>
        </w:tc>
        <w:tc>
          <w:tcPr>
            <w:tcW w:w="240" w:type="dxa"/>
            <w:vAlign w:val="center"/>
          </w:tcPr>
          <w:p w:rsidR="0095120A" w:rsidRPr="00AC4246" w:rsidRDefault="0095120A" w:rsidP="00C11DC0">
            <w:pPr>
              <w:spacing w:after="120"/>
              <w:contextualSpacing/>
              <w:rPr>
                <w:b/>
              </w:rPr>
            </w:pPr>
          </w:p>
        </w:tc>
        <w:tc>
          <w:tcPr>
            <w:tcW w:w="1923" w:type="dxa"/>
            <w:tcBorders>
              <w:top w:val="single" w:sz="4" w:space="0" w:color="auto"/>
            </w:tcBorders>
            <w:vAlign w:val="center"/>
          </w:tcPr>
          <w:p w:rsidR="0095120A" w:rsidRPr="00AC4246" w:rsidRDefault="0095120A" w:rsidP="00C11DC0">
            <w:pPr>
              <w:spacing w:after="120"/>
              <w:contextualSpacing/>
              <w:rPr>
                <w:b/>
              </w:rPr>
            </w:pPr>
          </w:p>
        </w:tc>
      </w:tr>
      <w:tr w:rsidR="006F370A" w:rsidRPr="00AC4246" w:rsidTr="009A7A6F">
        <w:trPr>
          <w:trHeight w:val="526"/>
        </w:trPr>
        <w:tc>
          <w:tcPr>
            <w:tcW w:w="6599" w:type="dxa"/>
            <w:tcBorders>
              <w:bottom w:val="single" w:sz="4" w:space="0" w:color="auto"/>
            </w:tcBorders>
            <w:vAlign w:val="center"/>
          </w:tcPr>
          <w:p w:rsidR="006F370A" w:rsidRDefault="006F370A" w:rsidP="009A7A6F">
            <w:pPr>
              <w:spacing w:after="120"/>
              <w:contextualSpacing/>
            </w:pPr>
          </w:p>
          <w:p w:rsidR="006F370A" w:rsidRPr="00AC4246" w:rsidRDefault="006F370A" w:rsidP="009A7A6F">
            <w:pPr>
              <w:spacing w:after="120"/>
              <w:contextualSpacing/>
            </w:pPr>
            <w:r w:rsidRPr="00AC4246">
              <w:t>Signature:</w:t>
            </w:r>
          </w:p>
        </w:tc>
        <w:tc>
          <w:tcPr>
            <w:tcW w:w="240" w:type="dxa"/>
            <w:vAlign w:val="center"/>
          </w:tcPr>
          <w:p w:rsidR="006F370A" w:rsidRPr="00AC4246" w:rsidRDefault="006F370A" w:rsidP="009A7A6F">
            <w:pPr>
              <w:spacing w:after="120"/>
              <w:contextualSpacing/>
              <w:rPr>
                <w:b/>
              </w:rPr>
            </w:pPr>
          </w:p>
        </w:tc>
        <w:tc>
          <w:tcPr>
            <w:tcW w:w="1923" w:type="dxa"/>
            <w:tcBorders>
              <w:bottom w:val="single" w:sz="4" w:space="0" w:color="auto"/>
            </w:tcBorders>
            <w:vAlign w:val="center"/>
          </w:tcPr>
          <w:p w:rsidR="006F370A" w:rsidRPr="00AC4246" w:rsidRDefault="006F370A" w:rsidP="009A7A6F">
            <w:pPr>
              <w:spacing w:after="120"/>
              <w:contextualSpacing/>
            </w:pPr>
            <w:r w:rsidRPr="00AC4246">
              <w:t>Date:</w:t>
            </w:r>
          </w:p>
        </w:tc>
      </w:tr>
      <w:tr w:rsidR="006F370A" w:rsidRPr="00AC4246" w:rsidTr="009A7A6F">
        <w:trPr>
          <w:trHeight w:hRule="exact" w:val="372"/>
        </w:trPr>
        <w:tc>
          <w:tcPr>
            <w:tcW w:w="6599" w:type="dxa"/>
            <w:tcBorders>
              <w:top w:val="single" w:sz="4" w:space="0" w:color="auto"/>
            </w:tcBorders>
            <w:vAlign w:val="center"/>
          </w:tcPr>
          <w:p w:rsidR="006F370A" w:rsidRPr="00AC4246" w:rsidRDefault="006F370A" w:rsidP="009A7A6F">
            <w:pPr>
              <w:spacing w:after="120"/>
              <w:contextualSpacing/>
              <w:rPr>
                <w:b/>
              </w:rPr>
            </w:pPr>
            <w:r>
              <w:t>Timothy Quinn</w:t>
            </w:r>
            <w:r w:rsidRPr="00AC4246">
              <w:t xml:space="preserve">, </w:t>
            </w:r>
            <w:r>
              <w:t xml:space="preserve">Habitat </w:t>
            </w:r>
            <w:r w:rsidR="004A64FB">
              <w:t xml:space="preserve">Chief </w:t>
            </w:r>
            <w:r>
              <w:t>Scientist</w:t>
            </w:r>
            <w:r w:rsidRPr="00AC4246">
              <w:t xml:space="preserve">, </w:t>
            </w:r>
            <w:r>
              <w:t>WDFW</w:t>
            </w:r>
          </w:p>
        </w:tc>
        <w:tc>
          <w:tcPr>
            <w:tcW w:w="240" w:type="dxa"/>
            <w:vAlign w:val="center"/>
          </w:tcPr>
          <w:p w:rsidR="006F370A" w:rsidRPr="00AC4246" w:rsidRDefault="006F370A" w:rsidP="009A7A6F">
            <w:pPr>
              <w:spacing w:after="120"/>
              <w:contextualSpacing/>
              <w:rPr>
                <w:b/>
              </w:rPr>
            </w:pPr>
          </w:p>
        </w:tc>
        <w:tc>
          <w:tcPr>
            <w:tcW w:w="1923" w:type="dxa"/>
            <w:tcBorders>
              <w:top w:val="single" w:sz="4" w:space="0" w:color="auto"/>
            </w:tcBorders>
            <w:vAlign w:val="center"/>
          </w:tcPr>
          <w:p w:rsidR="006F370A" w:rsidRPr="00AC4246" w:rsidRDefault="006F370A" w:rsidP="009A7A6F">
            <w:pPr>
              <w:spacing w:after="120"/>
              <w:contextualSpacing/>
              <w:rPr>
                <w:b/>
              </w:rPr>
            </w:pPr>
          </w:p>
        </w:tc>
      </w:tr>
      <w:tr w:rsidR="0095120A" w:rsidRPr="00AC4246" w:rsidTr="0095120A">
        <w:trPr>
          <w:trHeight w:hRule="exact" w:val="372"/>
        </w:trPr>
        <w:tc>
          <w:tcPr>
            <w:tcW w:w="6599" w:type="dxa"/>
            <w:vAlign w:val="center"/>
          </w:tcPr>
          <w:p w:rsidR="0095120A" w:rsidRPr="00AC4246" w:rsidRDefault="0095120A" w:rsidP="00C11DC0">
            <w:pPr>
              <w:spacing w:after="120"/>
              <w:contextualSpacing/>
              <w:rPr>
                <w:b/>
              </w:rPr>
            </w:pPr>
          </w:p>
        </w:tc>
        <w:tc>
          <w:tcPr>
            <w:tcW w:w="240" w:type="dxa"/>
            <w:vAlign w:val="center"/>
          </w:tcPr>
          <w:p w:rsidR="0095120A" w:rsidRPr="00AC4246" w:rsidRDefault="0095120A" w:rsidP="00C11DC0">
            <w:pPr>
              <w:spacing w:after="120"/>
              <w:contextualSpacing/>
              <w:rPr>
                <w:b/>
              </w:rPr>
            </w:pPr>
          </w:p>
        </w:tc>
        <w:tc>
          <w:tcPr>
            <w:tcW w:w="1923" w:type="dxa"/>
            <w:vAlign w:val="center"/>
          </w:tcPr>
          <w:p w:rsidR="0095120A" w:rsidRPr="00AC4246" w:rsidRDefault="0095120A" w:rsidP="00C11DC0">
            <w:pPr>
              <w:spacing w:after="120"/>
              <w:contextualSpacing/>
              <w:rPr>
                <w:b/>
              </w:rPr>
            </w:pPr>
          </w:p>
        </w:tc>
      </w:tr>
      <w:tr w:rsidR="0095120A" w:rsidRPr="00AC4246" w:rsidTr="00C11DC0">
        <w:trPr>
          <w:trHeight w:val="403"/>
        </w:trPr>
        <w:tc>
          <w:tcPr>
            <w:tcW w:w="6599" w:type="dxa"/>
            <w:tcBorders>
              <w:bottom w:val="single" w:sz="4" w:space="0" w:color="auto"/>
            </w:tcBorders>
            <w:vAlign w:val="center"/>
          </w:tcPr>
          <w:p w:rsidR="006F370A" w:rsidRDefault="006F370A" w:rsidP="0095120A">
            <w:pPr>
              <w:spacing w:after="120"/>
              <w:contextualSpacing/>
            </w:pPr>
          </w:p>
          <w:p w:rsidR="0095120A" w:rsidRPr="00AC4246" w:rsidRDefault="0095120A" w:rsidP="0095120A">
            <w:pPr>
              <w:spacing w:after="120"/>
              <w:contextualSpacing/>
            </w:pPr>
            <w:r w:rsidRPr="00AC4246">
              <w:t>Signature:</w:t>
            </w:r>
          </w:p>
        </w:tc>
        <w:tc>
          <w:tcPr>
            <w:tcW w:w="240" w:type="dxa"/>
            <w:vAlign w:val="center"/>
          </w:tcPr>
          <w:p w:rsidR="0095120A" w:rsidRPr="00AC4246" w:rsidRDefault="0095120A" w:rsidP="0095120A">
            <w:pPr>
              <w:spacing w:after="120"/>
              <w:contextualSpacing/>
              <w:rPr>
                <w:b/>
              </w:rPr>
            </w:pPr>
          </w:p>
        </w:tc>
        <w:tc>
          <w:tcPr>
            <w:tcW w:w="1923" w:type="dxa"/>
            <w:tcBorders>
              <w:bottom w:val="single" w:sz="4" w:space="0" w:color="auto"/>
            </w:tcBorders>
            <w:vAlign w:val="center"/>
          </w:tcPr>
          <w:p w:rsidR="0095120A" w:rsidRPr="00AC4246" w:rsidRDefault="0095120A" w:rsidP="0095120A">
            <w:pPr>
              <w:spacing w:after="120"/>
              <w:contextualSpacing/>
            </w:pPr>
            <w:r w:rsidRPr="00AC4246">
              <w:t>Date:</w:t>
            </w:r>
          </w:p>
        </w:tc>
      </w:tr>
      <w:tr w:rsidR="0095120A" w:rsidRPr="00AC4246" w:rsidTr="00C11DC0">
        <w:trPr>
          <w:trHeight w:hRule="exact" w:val="372"/>
        </w:trPr>
        <w:tc>
          <w:tcPr>
            <w:tcW w:w="6599" w:type="dxa"/>
            <w:tcBorders>
              <w:top w:val="single" w:sz="4" w:space="0" w:color="auto"/>
            </w:tcBorders>
            <w:vAlign w:val="center"/>
          </w:tcPr>
          <w:p w:rsidR="0095120A" w:rsidRPr="00AC4246" w:rsidRDefault="0095120A" w:rsidP="00C11DC0">
            <w:pPr>
              <w:spacing w:after="120"/>
              <w:contextualSpacing/>
            </w:pPr>
            <w:r>
              <w:t>Kim Harper, Grant Manager, Ecology</w:t>
            </w:r>
          </w:p>
          <w:p w:rsidR="0095120A" w:rsidRPr="00AC4246" w:rsidRDefault="0095120A" w:rsidP="00C11DC0">
            <w:pPr>
              <w:spacing w:after="120"/>
              <w:contextualSpacing/>
              <w:rPr>
                <w:b/>
              </w:rPr>
            </w:pPr>
          </w:p>
        </w:tc>
        <w:tc>
          <w:tcPr>
            <w:tcW w:w="240" w:type="dxa"/>
            <w:vAlign w:val="center"/>
          </w:tcPr>
          <w:p w:rsidR="0095120A" w:rsidRPr="00AC4246" w:rsidRDefault="0095120A" w:rsidP="00C11DC0">
            <w:pPr>
              <w:spacing w:after="120"/>
              <w:contextualSpacing/>
              <w:rPr>
                <w:b/>
              </w:rPr>
            </w:pPr>
          </w:p>
        </w:tc>
        <w:tc>
          <w:tcPr>
            <w:tcW w:w="1923" w:type="dxa"/>
            <w:tcBorders>
              <w:top w:val="single" w:sz="4" w:space="0" w:color="auto"/>
            </w:tcBorders>
            <w:vAlign w:val="center"/>
          </w:tcPr>
          <w:p w:rsidR="0095120A" w:rsidRPr="00AC4246" w:rsidRDefault="0095120A" w:rsidP="00C11DC0">
            <w:pPr>
              <w:spacing w:after="120"/>
              <w:contextualSpacing/>
              <w:rPr>
                <w:b/>
              </w:rPr>
            </w:pPr>
          </w:p>
        </w:tc>
      </w:tr>
      <w:tr w:rsidR="0095120A" w:rsidRPr="00AC4246" w:rsidTr="00C11DC0">
        <w:trPr>
          <w:trHeight w:hRule="exact" w:val="372"/>
        </w:trPr>
        <w:tc>
          <w:tcPr>
            <w:tcW w:w="6599" w:type="dxa"/>
            <w:vAlign w:val="center"/>
          </w:tcPr>
          <w:p w:rsidR="0095120A" w:rsidRPr="00AC4246" w:rsidRDefault="0095120A" w:rsidP="00C11DC0">
            <w:pPr>
              <w:spacing w:after="120"/>
              <w:contextualSpacing/>
              <w:rPr>
                <w:b/>
              </w:rPr>
            </w:pPr>
          </w:p>
        </w:tc>
        <w:tc>
          <w:tcPr>
            <w:tcW w:w="240" w:type="dxa"/>
            <w:vAlign w:val="center"/>
          </w:tcPr>
          <w:p w:rsidR="0095120A" w:rsidRPr="00AC4246" w:rsidRDefault="0095120A" w:rsidP="00C11DC0">
            <w:pPr>
              <w:spacing w:after="120"/>
              <w:contextualSpacing/>
              <w:rPr>
                <w:b/>
              </w:rPr>
            </w:pPr>
          </w:p>
        </w:tc>
        <w:tc>
          <w:tcPr>
            <w:tcW w:w="1923" w:type="dxa"/>
            <w:vAlign w:val="center"/>
          </w:tcPr>
          <w:p w:rsidR="0095120A" w:rsidRPr="00AC4246" w:rsidRDefault="0095120A" w:rsidP="00C11DC0">
            <w:pPr>
              <w:spacing w:after="120"/>
              <w:contextualSpacing/>
              <w:rPr>
                <w:b/>
              </w:rPr>
            </w:pPr>
          </w:p>
        </w:tc>
      </w:tr>
      <w:tr w:rsidR="0095120A" w:rsidRPr="00AC4246" w:rsidTr="0095120A">
        <w:trPr>
          <w:trHeight w:val="526"/>
        </w:trPr>
        <w:tc>
          <w:tcPr>
            <w:tcW w:w="6599" w:type="dxa"/>
            <w:tcBorders>
              <w:bottom w:val="single" w:sz="4" w:space="0" w:color="auto"/>
            </w:tcBorders>
            <w:vAlign w:val="center"/>
          </w:tcPr>
          <w:p w:rsidR="0095120A" w:rsidRPr="00AC4246" w:rsidRDefault="0095120A" w:rsidP="00C11DC0">
            <w:pPr>
              <w:spacing w:after="120"/>
              <w:contextualSpacing/>
            </w:pPr>
            <w:r w:rsidRPr="00AC4246">
              <w:t>Signature:</w:t>
            </w:r>
          </w:p>
        </w:tc>
        <w:tc>
          <w:tcPr>
            <w:tcW w:w="240" w:type="dxa"/>
            <w:tcBorders>
              <w:bottom w:val="single" w:sz="4" w:space="0" w:color="auto"/>
            </w:tcBorders>
            <w:vAlign w:val="center"/>
          </w:tcPr>
          <w:p w:rsidR="0095120A" w:rsidRPr="00AC4246" w:rsidRDefault="0095120A" w:rsidP="00C11DC0">
            <w:pPr>
              <w:spacing w:after="120"/>
              <w:contextualSpacing/>
              <w:rPr>
                <w:b/>
              </w:rPr>
            </w:pPr>
          </w:p>
        </w:tc>
        <w:tc>
          <w:tcPr>
            <w:tcW w:w="1923" w:type="dxa"/>
            <w:tcBorders>
              <w:bottom w:val="single" w:sz="4" w:space="0" w:color="auto"/>
            </w:tcBorders>
            <w:vAlign w:val="center"/>
          </w:tcPr>
          <w:p w:rsidR="0095120A" w:rsidRPr="00AC4246" w:rsidRDefault="0095120A" w:rsidP="00C11DC0">
            <w:pPr>
              <w:spacing w:after="120"/>
              <w:contextualSpacing/>
            </w:pPr>
            <w:r w:rsidRPr="00AC4246">
              <w:t>Date:</w:t>
            </w:r>
          </w:p>
        </w:tc>
      </w:tr>
      <w:tr w:rsidR="0095120A" w:rsidRPr="00AC4246" w:rsidTr="0095120A">
        <w:trPr>
          <w:trHeight w:val="418"/>
        </w:trPr>
        <w:tc>
          <w:tcPr>
            <w:tcW w:w="6599" w:type="dxa"/>
            <w:tcBorders>
              <w:top w:val="single" w:sz="4" w:space="0" w:color="auto"/>
            </w:tcBorders>
            <w:vAlign w:val="center"/>
          </w:tcPr>
          <w:p w:rsidR="0095120A" w:rsidRPr="00AC4246" w:rsidRDefault="0095120A" w:rsidP="0095120A">
            <w:pPr>
              <w:spacing w:after="120"/>
              <w:contextualSpacing/>
            </w:pPr>
            <w:r>
              <w:t xml:space="preserve">William </w:t>
            </w:r>
            <w:proofErr w:type="spellStart"/>
            <w:r>
              <w:t>Kammin</w:t>
            </w:r>
            <w:proofErr w:type="spellEnd"/>
            <w:r>
              <w:t>, QA Officer, Ecology</w:t>
            </w:r>
          </w:p>
        </w:tc>
        <w:tc>
          <w:tcPr>
            <w:tcW w:w="240" w:type="dxa"/>
            <w:tcBorders>
              <w:top w:val="single" w:sz="4" w:space="0" w:color="auto"/>
            </w:tcBorders>
            <w:vAlign w:val="center"/>
          </w:tcPr>
          <w:p w:rsidR="0095120A" w:rsidRPr="00AC4246" w:rsidRDefault="0095120A" w:rsidP="00C11DC0">
            <w:pPr>
              <w:spacing w:after="120"/>
              <w:contextualSpacing/>
              <w:rPr>
                <w:b/>
              </w:rPr>
            </w:pPr>
          </w:p>
        </w:tc>
        <w:tc>
          <w:tcPr>
            <w:tcW w:w="1923" w:type="dxa"/>
            <w:tcBorders>
              <w:top w:val="single" w:sz="4" w:space="0" w:color="auto"/>
            </w:tcBorders>
            <w:vAlign w:val="center"/>
          </w:tcPr>
          <w:p w:rsidR="0095120A" w:rsidRPr="00AC4246" w:rsidRDefault="0095120A" w:rsidP="00C11DC0">
            <w:pPr>
              <w:spacing w:after="120"/>
              <w:contextualSpacing/>
            </w:pPr>
          </w:p>
        </w:tc>
      </w:tr>
    </w:tbl>
    <w:p w:rsidR="00AC6F93" w:rsidRDefault="00AC6F93" w:rsidP="00356361">
      <w:pPr>
        <w:spacing w:after="0" w:line="240" w:lineRule="auto"/>
        <w:rPr>
          <w:sz w:val="27"/>
          <w:szCs w:val="27"/>
        </w:rPr>
      </w:pPr>
      <w:r>
        <w:rPr>
          <w:sz w:val="27"/>
          <w:szCs w:val="27"/>
        </w:rPr>
        <w:br w:type="page"/>
      </w:r>
    </w:p>
    <w:p w:rsidR="0095120A" w:rsidRPr="00336B89" w:rsidRDefault="0095120A" w:rsidP="00356361">
      <w:pPr>
        <w:spacing w:line="240" w:lineRule="auto"/>
        <w:rPr>
          <w:b/>
          <w:sz w:val="32"/>
        </w:rPr>
      </w:pPr>
      <w:r w:rsidRPr="00336B89">
        <w:rPr>
          <w:b/>
          <w:sz w:val="32"/>
        </w:rPr>
        <w:lastRenderedPageBreak/>
        <w:t xml:space="preserve">Table of </w:t>
      </w:r>
      <w:commentRangeStart w:id="0"/>
      <w:r w:rsidRPr="00336B89">
        <w:rPr>
          <w:b/>
          <w:sz w:val="32"/>
        </w:rPr>
        <w:t>Contents</w:t>
      </w:r>
      <w:commentRangeEnd w:id="0"/>
      <w:r w:rsidR="00A34F8A">
        <w:rPr>
          <w:rStyle w:val="CommentReference"/>
        </w:rPr>
        <w:commentReference w:id="0"/>
      </w:r>
    </w:p>
    <w:p w:rsidR="00727131" w:rsidRDefault="006C69D0">
      <w:pPr>
        <w:pStyle w:val="TOC1"/>
        <w:tabs>
          <w:tab w:val="right" w:leader="dot" w:pos="9350"/>
        </w:tabs>
        <w:rPr>
          <w:rFonts w:asciiTheme="minorHAnsi" w:eastAsiaTheme="minorEastAsia" w:hAnsiTheme="minorHAnsi" w:cstheme="minorBidi"/>
          <w:noProof/>
          <w:lang w:bidi="ar-SA"/>
        </w:rPr>
      </w:pPr>
      <w:r w:rsidRPr="0095120A">
        <w:rPr>
          <w:sz w:val="24"/>
          <w:szCs w:val="24"/>
        </w:rPr>
        <w:fldChar w:fldCharType="begin"/>
      </w:r>
      <w:r w:rsidR="000A717F" w:rsidRPr="0095120A">
        <w:rPr>
          <w:sz w:val="24"/>
          <w:szCs w:val="24"/>
        </w:rPr>
        <w:instrText xml:space="preserve"> TOC \o "1-3" \h \z \u </w:instrText>
      </w:r>
      <w:r w:rsidRPr="0095120A">
        <w:rPr>
          <w:sz w:val="24"/>
          <w:szCs w:val="24"/>
        </w:rPr>
        <w:fldChar w:fldCharType="separate"/>
      </w:r>
      <w:r w:rsidR="0077405A">
        <w:fldChar w:fldCharType="begin"/>
      </w:r>
      <w:r w:rsidR="0077405A">
        <w:instrText xml:space="preserve"> HYPERLINK \l "_Toc371516266" </w:instrText>
      </w:r>
      <w:r w:rsidR="0077405A">
        <w:fldChar w:fldCharType="separate"/>
      </w:r>
      <w:r w:rsidR="00727131" w:rsidRPr="00CF7072">
        <w:rPr>
          <w:rStyle w:val="Hyperlink"/>
          <w:noProof/>
        </w:rPr>
        <w:t>SECTION A Project Management</w:t>
      </w:r>
      <w:r w:rsidR="00727131">
        <w:rPr>
          <w:noProof/>
          <w:webHidden/>
        </w:rPr>
        <w:tab/>
      </w:r>
      <w:r w:rsidR="00727131">
        <w:rPr>
          <w:noProof/>
          <w:webHidden/>
        </w:rPr>
        <w:fldChar w:fldCharType="begin"/>
      </w:r>
      <w:r w:rsidR="00727131">
        <w:rPr>
          <w:noProof/>
          <w:webHidden/>
        </w:rPr>
        <w:instrText xml:space="preserve"> PAGEREF _Toc371516266 \h </w:instrText>
      </w:r>
      <w:r w:rsidR="00727131">
        <w:rPr>
          <w:noProof/>
          <w:webHidden/>
        </w:rPr>
      </w:r>
      <w:r w:rsidR="00727131">
        <w:rPr>
          <w:noProof/>
          <w:webHidden/>
        </w:rPr>
        <w:fldChar w:fldCharType="separate"/>
      </w:r>
      <w:ins w:id="1" w:author="Pierce Jr, Kenneth B (DFW)" w:date="2014-07-25T13:08:00Z">
        <w:r w:rsidR="00EA7C22">
          <w:rPr>
            <w:noProof/>
            <w:webHidden/>
          </w:rPr>
          <w:t>6</w:t>
        </w:r>
      </w:ins>
      <w:del w:id="2" w:author="Pierce Jr, Kenneth B (DFW)" w:date="2014-07-25T13:08:00Z">
        <w:r w:rsidR="00727131" w:rsidDel="00EA7C22">
          <w:rPr>
            <w:noProof/>
            <w:webHidden/>
          </w:rPr>
          <w:delText>7</w:delText>
        </w:r>
      </w:del>
      <w:r w:rsidR="00727131">
        <w:rPr>
          <w:noProof/>
          <w:webHidden/>
        </w:rPr>
        <w:fldChar w:fldCharType="end"/>
      </w:r>
      <w:r w:rsidR="0077405A">
        <w:rPr>
          <w:noProof/>
        </w:rPr>
        <w:fldChar w:fldCharType="end"/>
      </w:r>
    </w:p>
    <w:p w:rsidR="00727131" w:rsidRDefault="0077405A">
      <w:pPr>
        <w:pStyle w:val="TOC2"/>
        <w:tabs>
          <w:tab w:val="right" w:leader="dot" w:pos="9350"/>
        </w:tabs>
        <w:rPr>
          <w:rFonts w:asciiTheme="minorHAnsi" w:eastAsiaTheme="minorEastAsia" w:hAnsiTheme="minorHAnsi" w:cstheme="minorBidi"/>
          <w:noProof/>
          <w:lang w:bidi="ar-SA"/>
        </w:rPr>
      </w:pPr>
      <w:r>
        <w:fldChar w:fldCharType="begin"/>
      </w:r>
      <w:r>
        <w:instrText xml:space="preserve"> HYPERLINK \l "_Toc371516267" </w:instrText>
      </w:r>
      <w:r>
        <w:fldChar w:fldCharType="separate"/>
      </w:r>
      <w:r w:rsidR="00727131" w:rsidRPr="00CF7072">
        <w:rPr>
          <w:rStyle w:val="Hyperlink"/>
          <w:noProof/>
        </w:rPr>
        <w:t>A-3 Distribution List</w:t>
      </w:r>
      <w:r w:rsidR="00727131">
        <w:rPr>
          <w:noProof/>
          <w:webHidden/>
        </w:rPr>
        <w:tab/>
      </w:r>
      <w:r w:rsidR="00727131">
        <w:rPr>
          <w:noProof/>
          <w:webHidden/>
        </w:rPr>
        <w:fldChar w:fldCharType="begin"/>
      </w:r>
      <w:r w:rsidR="00727131">
        <w:rPr>
          <w:noProof/>
          <w:webHidden/>
        </w:rPr>
        <w:instrText xml:space="preserve"> PAGEREF _Toc371516267 \h </w:instrText>
      </w:r>
      <w:r w:rsidR="00727131">
        <w:rPr>
          <w:noProof/>
          <w:webHidden/>
        </w:rPr>
      </w:r>
      <w:r w:rsidR="00727131">
        <w:rPr>
          <w:noProof/>
          <w:webHidden/>
        </w:rPr>
        <w:fldChar w:fldCharType="separate"/>
      </w:r>
      <w:ins w:id="3" w:author="Pierce Jr, Kenneth B (DFW)" w:date="2014-07-25T13:08:00Z">
        <w:r w:rsidR="00EA7C22">
          <w:rPr>
            <w:noProof/>
            <w:webHidden/>
          </w:rPr>
          <w:t>6</w:t>
        </w:r>
      </w:ins>
      <w:del w:id="4" w:author="Pierce Jr, Kenneth B (DFW)" w:date="2014-07-25T13:08:00Z">
        <w:r w:rsidR="00727131" w:rsidDel="00EA7C22">
          <w:rPr>
            <w:noProof/>
            <w:webHidden/>
          </w:rPr>
          <w:delText>7</w:delText>
        </w:r>
      </w:del>
      <w:r w:rsidR="00727131">
        <w:rPr>
          <w:noProof/>
          <w:webHidden/>
        </w:rPr>
        <w:fldChar w:fldCharType="end"/>
      </w:r>
      <w:r>
        <w:rPr>
          <w:noProof/>
        </w:rPr>
        <w:fldChar w:fldCharType="end"/>
      </w:r>
    </w:p>
    <w:p w:rsidR="00727131" w:rsidRDefault="0077405A">
      <w:pPr>
        <w:pStyle w:val="TOC2"/>
        <w:tabs>
          <w:tab w:val="right" w:leader="dot" w:pos="9350"/>
        </w:tabs>
        <w:rPr>
          <w:rFonts w:asciiTheme="minorHAnsi" w:eastAsiaTheme="minorEastAsia" w:hAnsiTheme="minorHAnsi" w:cstheme="minorBidi"/>
          <w:noProof/>
          <w:lang w:bidi="ar-SA"/>
        </w:rPr>
      </w:pPr>
      <w:r>
        <w:fldChar w:fldCharType="begin"/>
      </w:r>
      <w:r>
        <w:instrText xml:space="preserve"> HYPERLINK \l "_Toc371516268" </w:instrText>
      </w:r>
      <w:r>
        <w:fldChar w:fldCharType="separate"/>
      </w:r>
      <w:r w:rsidR="00727131" w:rsidRPr="00CF7072">
        <w:rPr>
          <w:rStyle w:val="Hyperlink"/>
          <w:noProof/>
        </w:rPr>
        <w:t>A-4 Project/Task Organization</w:t>
      </w:r>
      <w:r w:rsidR="00727131">
        <w:rPr>
          <w:noProof/>
          <w:webHidden/>
        </w:rPr>
        <w:tab/>
      </w:r>
      <w:r w:rsidR="00727131">
        <w:rPr>
          <w:noProof/>
          <w:webHidden/>
        </w:rPr>
        <w:fldChar w:fldCharType="begin"/>
      </w:r>
      <w:r w:rsidR="00727131">
        <w:rPr>
          <w:noProof/>
          <w:webHidden/>
        </w:rPr>
        <w:instrText xml:space="preserve"> PAGEREF _Toc371516268 \h </w:instrText>
      </w:r>
      <w:r w:rsidR="00727131">
        <w:rPr>
          <w:noProof/>
          <w:webHidden/>
        </w:rPr>
      </w:r>
      <w:r w:rsidR="00727131">
        <w:rPr>
          <w:noProof/>
          <w:webHidden/>
        </w:rPr>
        <w:fldChar w:fldCharType="separate"/>
      </w:r>
      <w:ins w:id="5" w:author="Pierce Jr, Kenneth B (DFW)" w:date="2014-07-25T13:08:00Z">
        <w:r w:rsidR="00EA7C22">
          <w:rPr>
            <w:noProof/>
            <w:webHidden/>
          </w:rPr>
          <w:t>6</w:t>
        </w:r>
      </w:ins>
      <w:del w:id="6" w:author="Pierce Jr, Kenneth B (DFW)" w:date="2014-07-25T13:08:00Z">
        <w:r w:rsidR="00727131" w:rsidDel="00EA7C22">
          <w:rPr>
            <w:noProof/>
            <w:webHidden/>
          </w:rPr>
          <w:delText>7</w:delText>
        </w:r>
      </w:del>
      <w:r w:rsidR="00727131">
        <w:rPr>
          <w:noProof/>
          <w:webHidden/>
        </w:rPr>
        <w:fldChar w:fldCharType="end"/>
      </w:r>
      <w:r>
        <w:rPr>
          <w:noProof/>
        </w:rPr>
        <w:fldChar w:fldCharType="end"/>
      </w:r>
    </w:p>
    <w:p w:rsidR="00727131" w:rsidRDefault="0077405A">
      <w:pPr>
        <w:pStyle w:val="TOC2"/>
        <w:tabs>
          <w:tab w:val="right" w:leader="dot" w:pos="9350"/>
        </w:tabs>
        <w:rPr>
          <w:rFonts w:asciiTheme="minorHAnsi" w:eastAsiaTheme="minorEastAsia" w:hAnsiTheme="minorHAnsi" w:cstheme="minorBidi"/>
          <w:noProof/>
          <w:lang w:bidi="ar-SA"/>
        </w:rPr>
      </w:pPr>
      <w:r>
        <w:fldChar w:fldCharType="begin"/>
      </w:r>
      <w:r>
        <w:instrText xml:space="preserve"> HYPERLINK \l "_Toc371516269" </w:instrText>
      </w:r>
      <w:r>
        <w:fldChar w:fldCharType="separate"/>
      </w:r>
      <w:r w:rsidR="00727131" w:rsidRPr="00CF7072">
        <w:rPr>
          <w:rStyle w:val="Hyperlink"/>
          <w:noProof/>
        </w:rPr>
        <w:t>A-5 Problem Definition/Background</w:t>
      </w:r>
      <w:r w:rsidR="00727131">
        <w:rPr>
          <w:noProof/>
          <w:webHidden/>
        </w:rPr>
        <w:tab/>
      </w:r>
      <w:r w:rsidR="00727131">
        <w:rPr>
          <w:noProof/>
          <w:webHidden/>
        </w:rPr>
        <w:fldChar w:fldCharType="begin"/>
      </w:r>
      <w:r w:rsidR="00727131">
        <w:rPr>
          <w:noProof/>
          <w:webHidden/>
        </w:rPr>
        <w:instrText xml:space="preserve"> PAGEREF _Toc371516269 \h </w:instrText>
      </w:r>
      <w:r w:rsidR="00727131">
        <w:rPr>
          <w:noProof/>
          <w:webHidden/>
        </w:rPr>
      </w:r>
      <w:r w:rsidR="00727131">
        <w:rPr>
          <w:noProof/>
          <w:webHidden/>
        </w:rPr>
        <w:fldChar w:fldCharType="separate"/>
      </w:r>
      <w:ins w:id="7" w:author="Pierce Jr, Kenneth B (DFW)" w:date="2014-07-25T13:08:00Z">
        <w:r w:rsidR="00EA7C22">
          <w:rPr>
            <w:noProof/>
            <w:webHidden/>
          </w:rPr>
          <w:t>6</w:t>
        </w:r>
      </w:ins>
      <w:del w:id="8" w:author="Pierce Jr, Kenneth B (DFW)" w:date="2014-07-25T13:08:00Z">
        <w:r w:rsidR="00727131" w:rsidDel="00EA7C22">
          <w:rPr>
            <w:noProof/>
            <w:webHidden/>
          </w:rPr>
          <w:delText>7</w:delText>
        </w:r>
      </w:del>
      <w:r w:rsidR="00727131">
        <w:rPr>
          <w:noProof/>
          <w:webHidden/>
        </w:rPr>
        <w:fldChar w:fldCharType="end"/>
      </w:r>
      <w:r>
        <w:rPr>
          <w:noProof/>
        </w:rPr>
        <w:fldChar w:fldCharType="end"/>
      </w:r>
    </w:p>
    <w:p w:rsidR="00727131" w:rsidRDefault="0077405A">
      <w:pPr>
        <w:pStyle w:val="TOC2"/>
        <w:tabs>
          <w:tab w:val="right" w:leader="dot" w:pos="9350"/>
        </w:tabs>
        <w:rPr>
          <w:rFonts w:asciiTheme="minorHAnsi" w:eastAsiaTheme="minorEastAsia" w:hAnsiTheme="minorHAnsi" w:cstheme="minorBidi"/>
          <w:noProof/>
          <w:lang w:bidi="ar-SA"/>
        </w:rPr>
      </w:pPr>
      <w:r>
        <w:fldChar w:fldCharType="begin"/>
      </w:r>
      <w:r>
        <w:instrText xml:space="preserve"> HYPERLINK \l "_Toc371516270" </w:instrText>
      </w:r>
      <w:r>
        <w:fldChar w:fldCharType="separate"/>
      </w:r>
      <w:r w:rsidR="00727131" w:rsidRPr="00CF7072">
        <w:rPr>
          <w:rStyle w:val="Hyperlink"/>
          <w:noProof/>
        </w:rPr>
        <w:t>A-6 Project/Task Description</w:t>
      </w:r>
      <w:r w:rsidR="00727131">
        <w:rPr>
          <w:noProof/>
          <w:webHidden/>
        </w:rPr>
        <w:tab/>
      </w:r>
      <w:r w:rsidR="00727131">
        <w:rPr>
          <w:noProof/>
          <w:webHidden/>
        </w:rPr>
        <w:fldChar w:fldCharType="begin"/>
      </w:r>
      <w:r w:rsidR="00727131">
        <w:rPr>
          <w:noProof/>
          <w:webHidden/>
        </w:rPr>
        <w:instrText xml:space="preserve"> PAGEREF _Toc371516270 \h </w:instrText>
      </w:r>
      <w:r w:rsidR="00727131">
        <w:rPr>
          <w:noProof/>
          <w:webHidden/>
        </w:rPr>
      </w:r>
      <w:r w:rsidR="00727131">
        <w:rPr>
          <w:noProof/>
          <w:webHidden/>
        </w:rPr>
        <w:fldChar w:fldCharType="separate"/>
      </w:r>
      <w:ins w:id="9" w:author="Pierce Jr, Kenneth B (DFW)" w:date="2014-07-25T13:08:00Z">
        <w:r w:rsidR="00EA7C22">
          <w:rPr>
            <w:noProof/>
            <w:webHidden/>
          </w:rPr>
          <w:t>7</w:t>
        </w:r>
      </w:ins>
      <w:del w:id="10" w:author="Pierce Jr, Kenneth B (DFW)" w:date="2014-07-25T13:08:00Z">
        <w:r w:rsidR="00727131" w:rsidDel="00EA7C22">
          <w:rPr>
            <w:noProof/>
            <w:webHidden/>
          </w:rPr>
          <w:delText>8</w:delText>
        </w:r>
      </w:del>
      <w:r w:rsidR="00727131">
        <w:rPr>
          <w:noProof/>
          <w:webHidden/>
        </w:rPr>
        <w:fldChar w:fldCharType="end"/>
      </w:r>
      <w:r>
        <w:rPr>
          <w:noProof/>
        </w:rPr>
        <w:fldChar w:fldCharType="end"/>
      </w:r>
    </w:p>
    <w:p w:rsidR="00727131" w:rsidRDefault="0077405A">
      <w:pPr>
        <w:pStyle w:val="TOC3"/>
        <w:tabs>
          <w:tab w:val="right" w:leader="dot" w:pos="9350"/>
        </w:tabs>
        <w:rPr>
          <w:rFonts w:asciiTheme="minorHAnsi" w:eastAsiaTheme="minorEastAsia" w:hAnsiTheme="minorHAnsi" w:cstheme="minorBidi"/>
          <w:noProof/>
          <w:lang w:bidi="ar-SA"/>
        </w:rPr>
      </w:pPr>
      <w:r>
        <w:fldChar w:fldCharType="begin"/>
      </w:r>
      <w:r>
        <w:instrText xml:space="preserve"> HYPERLINK \l "_Toc371516271" </w:instrText>
      </w:r>
      <w:r>
        <w:fldChar w:fldCharType="separate"/>
      </w:r>
      <w:r w:rsidR="00727131" w:rsidRPr="00CF7072">
        <w:rPr>
          <w:rStyle w:val="Hyperlink"/>
          <w:noProof/>
        </w:rPr>
        <w:t>Phase I</w:t>
      </w:r>
      <w:r w:rsidR="00727131">
        <w:rPr>
          <w:noProof/>
          <w:webHidden/>
        </w:rPr>
        <w:tab/>
      </w:r>
      <w:r w:rsidR="00727131">
        <w:rPr>
          <w:noProof/>
          <w:webHidden/>
        </w:rPr>
        <w:fldChar w:fldCharType="begin"/>
      </w:r>
      <w:r w:rsidR="00727131">
        <w:rPr>
          <w:noProof/>
          <w:webHidden/>
        </w:rPr>
        <w:instrText xml:space="preserve"> PAGEREF _Toc371516271 \h </w:instrText>
      </w:r>
      <w:r w:rsidR="00727131">
        <w:rPr>
          <w:noProof/>
          <w:webHidden/>
        </w:rPr>
      </w:r>
      <w:r w:rsidR="00727131">
        <w:rPr>
          <w:noProof/>
          <w:webHidden/>
        </w:rPr>
        <w:fldChar w:fldCharType="separate"/>
      </w:r>
      <w:ins w:id="11" w:author="Pierce Jr, Kenneth B (DFW)" w:date="2014-07-25T13:08:00Z">
        <w:r w:rsidR="00EA7C22">
          <w:rPr>
            <w:noProof/>
            <w:webHidden/>
          </w:rPr>
          <w:t>7</w:t>
        </w:r>
      </w:ins>
      <w:del w:id="12" w:author="Pierce Jr, Kenneth B (DFW)" w:date="2014-07-25T13:08:00Z">
        <w:r w:rsidR="00727131" w:rsidDel="00EA7C22">
          <w:rPr>
            <w:noProof/>
            <w:webHidden/>
          </w:rPr>
          <w:delText>8</w:delText>
        </w:r>
      </w:del>
      <w:r w:rsidR="00727131">
        <w:rPr>
          <w:noProof/>
          <w:webHidden/>
        </w:rPr>
        <w:fldChar w:fldCharType="end"/>
      </w:r>
      <w:r>
        <w:rPr>
          <w:noProof/>
        </w:rPr>
        <w:fldChar w:fldCharType="end"/>
      </w:r>
    </w:p>
    <w:p w:rsidR="00727131" w:rsidRDefault="0077405A">
      <w:pPr>
        <w:pStyle w:val="TOC3"/>
        <w:tabs>
          <w:tab w:val="right" w:leader="dot" w:pos="9350"/>
        </w:tabs>
        <w:rPr>
          <w:rFonts w:asciiTheme="minorHAnsi" w:eastAsiaTheme="minorEastAsia" w:hAnsiTheme="minorHAnsi" w:cstheme="minorBidi"/>
          <w:noProof/>
          <w:lang w:bidi="ar-SA"/>
        </w:rPr>
      </w:pPr>
      <w:r>
        <w:fldChar w:fldCharType="begin"/>
      </w:r>
      <w:r>
        <w:instrText xml:space="preserve"> HYPERLINK \l "_Toc371516272" </w:instrText>
      </w:r>
      <w:r>
        <w:fldChar w:fldCharType="separate"/>
      </w:r>
      <w:r w:rsidR="00727131" w:rsidRPr="00CF7072">
        <w:rPr>
          <w:rStyle w:val="Hyperlink"/>
          <w:noProof/>
        </w:rPr>
        <w:t>Phase II</w:t>
      </w:r>
      <w:r w:rsidR="00727131">
        <w:rPr>
          <w:noProof/>
          <w:webHidden/>
        </w:rPr>
        <w:tab/>
      </w:r>
      <w:r w:rsidR="00727131">
        <w:rPr>
          <w:noProof/>
          <w:webHidden/>
        </w:rPr>
        <w:fldChar w:fldCharType="begin"/>
      </w:r>
      <w:r w:rsidR="00727131">
        <w:rPr>
          <w:noProof/>
          <w:webHidden/>
        </w:rPr>
        <w:instrText xml:space="preserve"> PAGEREF _Toc371516272 \h </w:instrText>
      </w:r>
      <w:r w:rsidR="00727131">
        <w:rPr>
          <w:noProof/>
          <w:webHidden/>
        </w:rPr>
      </w:r>
      <w:r w:rsidR="00727131">
        <w:rPr>
          <w:noProof/>
          <w:webHidden/>
        </w:rPr>
        <w:fldChar w:fldCharType="separate"/>
      </w:r>
      <w:ins w:id="13" w:author="Pierce Jr, Kenneth B (DFW)" w:date="2014-07-25T13:08:00Z">
        <w:r w:rsidR="00EA7C22">
          <w:rPr>
            <w:noProof/>
            <w:webHidden/>
          </w:rPr>
          <w:t>7</w:t>
        </w:r>
      </w:ins>
      <w:del w:id="14" w:author="Pierce Jr, Kenneth B (DFW)" w:date="2014-07-25T13:08:00Z">
        <w:r w:rsidR="00727131" w:rsidDel="00EA7C22">
          <w:rPr>
            <w:noProof/>
            <w:webHidden/>
          </w:rPr>
          <w:delText>8</w:delText>
        </w:r>
      </w:del>
      <w:r w:rsidR="00727131">
        <w:rPr>
          <w:noProof/>
          <w:webHidden/>
        </w:rPr>
        <w:fldChar w:fldCharType="end"/>
      </w:r>
      <w:r>
        <w:rPr>
          <w:noProof/>
        </w:rPr>
        <w:fldChar w:fldCharType="end"/>
      </w:r>
    </w:p>
    <w:p w:rsidR="00727131" w:rsidRDefault="0077405A">
      <w:pPr>
        <w:pStyle w:val="TOC2"/>
        <w:tabs>
          <w:tab w:val="right" w:leader="dot" w:pos="9350"/>
        </w:tabs>
        <w:rPr>
          <w:rFonts w:asciiTheme="minorHAnsi" w:eastAsiaTheme="minorEastAsia" w:hAnsiTheme="minorHAnsi" w:cstheme="minorBidi"/>
          <w:noProof/>
          <w:lang w:bidi="ar-SA"/>
        </w:rPr>
      </w:pPr>
      <w:r>
        <w:fldChar w:fldCharType="begin"/>
      </w:r>
      <w:r>
        <w:instrText xml:space="preserve"> HYPERLINK \l "_Toc371516273" </w:instrText>
      </w:r>
      <w:r>
        <w:fldChar w:fldCharType="separate"/>
      </w:r>
      <w:r w:rsidR="00727131" w:rsidRPr="00CF7072">
        <w:rPr>
          <w:rStyle w:val="Hyperlink"/>
          <w:noProof/>
        </w:rPr>
        <w:t>A-7 Quality Objectives and Criteria</w:t>
      </w:r>
      <w:r w:rsidR="00727131">
        <w:rPr>
          <w:noProof/>
          <w:webHidden/>
        </w:rPr>
        <w:tab/>
      </w:r>
      <w:r w:rsidR="00727131">
        <w:rPr>
          <w:noProof/>
          <w:webHidden/>
        </w:rPr>
        <w:fldChar w:fldCharType="begin"/>
      </w:r>
      <w:r w:rsidR="00727131">
        <w:rPr>
          <w:noProof/>
          <w:webHidden/>
        </w:rPr>
        <w:instrText xml:space="preserve"> PAGEREF _Toc371516273 \h </w:instrText>
      </w:r>
      <w:r w:rsidR="00727131">
        <w:rPr>
          <w:noProof/>
          <w:webHidden/>
        </w:rPr>
      </w:r>
      <w:r w:rsidR="00727131">
        <w:rPr>
          <w:noProof/>
          <w:webHidden/>
        </w:rPr>
        <w:fldChar w:fldCharType="separate"/>
      </w:r>
      <w:ins w:id="15" w:author="Pierce Jr, Kenneth B (DFW)" w:date="2014-07-25T13:08:00Z">
        <w:r w:rsidR="00EA7C22">
          <w:rPr>
            <w:noProof/>
            <w:webHidden/>
          </w:rPr>
          <w:t>8</w:t>
        </w:r>
      </w:ins>
      <w:del w:id="16" w:author="Pierce Jr, Kenneth B (DFW)" w:date="2014-07-25T13:08:00Z">
        <w:r w:rsidR="00727131" w:rsidDel="00EA7C22">
          <w:rPr>
            <w:noProof/>
            <w:webHidden/>
          </w:rPr>
          <w:delText>9</w:delText>
        </w:r>
      </w:del>
      <w:r w:rsidR="00727131">
        <w:rPr>
          <w:noProof/>
          <w:webHidden/>
        </w:rPr>
        <w:fldChar w:fldCharType="end"/>
      </w:r>
      <w:r>
        <w:rPr>
          <w:noProof/>
        </w:rPr>
        <w:fldChar w:fldCharType="end"/>
      </w:r>
    </w:p>
    <w:p w:rsidR="00727131" w:rsidRDefault="0077405A">
      <w:pPr>
        <w:pStyle w:val="TOC2"/>
        <w:tabs>
          <w:tab w:val="right" w:leader="dot" w:pos="9350"/>
        </w:tabs>
        <w:rPr>
          <w:rFonts w:asciiTheme="minorHAnsi" w:eastAsiaTheme="minorEastAsia" w:hAnsiTheme="minorHAnsi" w:cstheme="minorBidi"/>
          <w:noProof/>
          <w:lang w:bidi="ar-SA"/>
        </w:rPr>
      </w:pPr>
      <w:r>
        <w:fldChar w:fldCharType="begin"/>
      </w:r>
      <w:r>
        <w:instrText xml:space="preserve"> HYPERLINK \l "_Toc371516274" </w:instrText>
      </w:r>
      <w:r>
        <w:fldChar w:fldCharType="separate"/>
      </w:r>
      <w:r w:rsidR="00727131" w:rsidRPr="00CF7072">
        <w:rPr>
          <w:rStyle w:val="Hyperlink"/>
          <w:noProof/>
        </w:rPr>
        <w:t>A-8 Certification</w:t>
      </w:r>
      <w:r w:rsidR="00727131">
        <w:rPr>
          <w:noProof/>
          <w:webHidden/>
        </w:rPr>
        <w:tab/>
      </w:r>
      <w:r w:rsidR="00727131">
        <w:rPr>
          <w:noProof/>
          <w:webHidden/>
        </w:rPr>
        <w:fldChar w:fldCharType="begin"/>
      </w:r>
      <w:r w:rsidR="00727131">
        <w:rPr>
          <w:noProof/>
          <w:webHidden/>
        </w:rPr>
        <w:instrText xml:space="preserve"> PAGEREF _Toc371516274 \h </w:instrText>
      </w:r>
      <w:r w:rsidR="00727131">
        <w:rPr>
          <w:noProof/>
          <w:webHidden/>
        </w:rPr>
      </w:r>
      <w:r w:rsidR="00727131">
        <w:rPr>
          <w:noProof/>
          <w:webHidden/>
        </w:rPr>
        <w:fldChar w:fldCharType="separate"/>
      </w:r>
      <w:ins w:id="17" w:author="Pierce Jr, Kenneth B (DFW)" w:date="2014-07-25T13:08:00Z">
        <w:r w:rsidR="00EA7C22">
          <w:rPr>
            <w:noProof/>
            <w:webHidden/>
          </w:rPr>
          <w:t>9</w:t>
        </w:r>
      </w:ins>
      <w:del w:id="18" w:author="Pierce Jr, Kenneth B (DFW)" w:date="2014-07-25T13:08:00Z">
        <w:r w:rsidR="00727131" w:rsidDel="00EA7C22">
          <w:rPr>
            <w:noProof/>
            <w:webHidden/>
          </w:rPr>
          <w:delText>10</w:delText>
        </w:r>
      </w:del>
      <w:r w:rsidR="00727131">
        <w:rPr>
          <w:noProof/>
          <w:webHidden/>
        </w:rPr>
        <w:fldChar w:fldCharType="end"/>
      </w:r>
      <w:r>
        <w:rPr>
          <w:noProof/>
        </w:rPr>
        <w:fldChar w:fldCharType="end"/>
      </w:r>
    </w:p>
    <w:p w:rsidR="00727131" w:rsidRDefault="0077405A">
      <w:pPr>
        <w:pStyle w:val="TOC2"/>
        <w:tabs>
          <w:tab w:val="right" w:leader="dot" w:pos="9350"/>
        </w:tabs>
        <w:rPr>
          <w:rFonts w:asciiTheme="minorHAnsi" w:eastAsiaTheme="minorEastAsia" w:hAnsiTheme="minorHAnsi" w:cstheme="minorBidi"/>
          <w:noProof/>
          <w:lang w:bidi="ar-SA"/>
        </w:rPr>
      </w:pPr>
      <w:r>
        <w:fldChar w:fldCharType="begin"/>
      </w:r>
      <w:r>
        <w:instrText xml:space="preserve"> HYPERLINK \l "_Toc371516275" </w:instrText>
      </w:r>
      <w:r>
        <w:fldChar w:fldCharType="separate"/>
      </w:r>
      <w:r w:rsidR="00727131" w:rsidRPr="00CF7072">
        <w:rPr>
          <w:rStyle w:val="Hyperlink"/>
          <w:noProof/>
        </w:rPr>
        <w:t>A-9 Documentation</w:t>
      </w:r>
      <w:r w:rsidR="00727131">
        <w:rPr>
          <w:noProof/>
          <w:webHidden/>
        </w:rPr>
        <w:tab/>
      </w:r>
      <w:r w:rsidR="00727131">
        <w:rPr>
          <w:noProof/>
          <w:webHidden/>
        </w:rPr>
        <w:fldChar w:fldCharType="begin"/>
      </w:r>
      <w:r w:rsidR="00727131">
        <w:rPr>
          <w:noProof/>
          <w:webHidden/>
        </w:rPr>
        <w:instrText xml:space="preserve"> PAGEREF _Toc371516275 \h </w:instrText>
      </w:r>
      <w:r w:rsidR="00727131">
        <w:rPr>
          <w:noProof/>
          <w:webHidden/>
        </w:rPr>
      </w:r>
      <w:r w:rsidR="00727131">
        <w:rPr>
          <w:noProof/>
          <w:webHidden/>
        </w:rPr>
        <w:fldChar w:fldCharType="separate"/>
      </w:r>
      <w:ins w:id="19" w:author="Pierce Jr, Kenneth B (DFW)" w:date="2014-07-25T13:08:00Z">
        <w:r w:rsidR="00EA7C22">
          <w:rPr>
            <w:noProof/>
            <w:webHidden/>
          </w:rPr>
          <w:t>9</w:t>
        </w:r>
      </w:ins>
      <w:del w:id="20" w:author="Pierce Jr, Kenneth B (DFW)" w:date="2014-07-25T13:08:00Z">
        <w:r w:rsidR="00727131" w:rsidDel="00EA7C22">
          <w:rPr>
            <w:noProof/>
            <w:webHidden/>
          </w:rPr>
          <w:delText>10</w:delText>
        </w:r>
      </w:del>
      <w:r w:rsidR="00727131">
        <w:rPr>
          <w:noProof/>
          <w:webHidden/>
        </w:rPr>
        <w:fldChar w:fldCharType="end"/>
      </w:r>
      <w:r>
        <w:rPr>
          <w:noProof/>
        </w:rPr>
        <w:fldChar w:fldCharType="end"/>
      </w:r>
    </w:p>
    <w:p w:rsidR="00727131" w:rsidRDefault="0077405A">
      <w:pPr>
        <w:pStyle w:val="TOC1"/>
        <w:tabs>
          <w:tab w:val="right" w:leader="dot" w:pos="9350"/>
        </w:tabs>
        <w:rPr>
          <w:rFonts w:asciiTheme="minorHAnsi" w:eastAsiaTheme="minorEastAsia" w:hAnsiTheme="minorHAnsi" w:cstheme="minorBidi"/>
          <w:noProof/>
          <w:lang w:bidi="ar-SA"/>
        </w:rPr>
      </w:pPr>
      <w:r>
        <w:fldChar w:fldCharType="begin"/>
      </w:r>
      <w:r>
        <w:instrText xml:space="preserve"> HYPERLINK \l "_Toc371516276" </w:instrText>
      </w:r>
      <w:r>
        <w:fldChar w:fldCharType="separate"/>
      </w:r>
      <w:r w:rsidR="00727131" w:rsidRPr="00CF7072">
        <w:rPr>
          <w:rStyle w:val="Hyperlink"/>
          <w:noProof/>
        </w:rPr>
        <w:t>Section B: Measurement/Data Acquisition</w:t>
      </w:r>
      <w:r w:rsidR="00727131">
        <w:rPr>
          <w:noProof/>
          <w:webHidden/>
        </w:rPr>
        <w:tab/>
      </w:r>
      <w:r w:rsidR="00727131">
        <w:rPr>
          <w:noProof/>
          <w:webHidden/>
        </w:rPr>
        <w:fldChar w:fldCharType="begin"/>
      </w:r>
      <w:r w:rsidR="00727131">
        <w:rPr>
          <w:noProof/>
          <w:webHidden/>
        </w:rPr>
        <w:instrText xml:space="preserve"> PAGEREF _Toc371516276 \h </w:instrText>
      </w:r>
      <w:r w:rsidR="00727131">
        <w:rPr>
          <w:noProof/>
          <w:webHidden/>
        </w:rPr>
      </w:r>
      <w:r w:rsidR="00727131">
        <w:rPr>
          <w:noProof/>
          <w:webHidden/>
        </w:rPr>
        <w:fldChar w:fldCharType="separate"/>
      </w:r>
      <w:ins w:id="21" w:author="Pierce Jr, Kenneth B (DFW)" w:date="2014-07-25T13:08:00Z">
        <w:r w:rsidR="00EA7C22">
          <w:rPr>
            <w:noProof/>
            <w:webHidden/>
          </w:rPr>
          <w:t>10</w:t>
        </w:r>
      </w:ins>
      <w:del w:id="22" w:author="Pierce Jr, Kenneth B (DFW)" w:date="2014-07-25T13:08:00Z">
        <w:r w:rsidR="00727131" w:rsidDel="00EA7C22">
          <w:rPr>
            <w:noProof/>
            <w:webHidden/>
          </w:rPr>
          <w:delText>11</w:delText>
        </w:r>
      </w:del>
      <w:r w:rsidR="00727131">
        <w:rPr>
          <w:noProof/>
          <w:webHidden/>
        </w:rPr>
        <w:fldChar w:fldCharType="end"/>
      </w:r>
      <w:r>
        <w:rPr>
          <w:noProof/>
        </w:rPr>
        <w:fldChar w:fldCharType="end"/>
      </w:r>
    </w:p>
    <w:p w:rsidR="00727131" w:rsidRDefault="0077405A">
      <w:pPr>
        <w:pStyle w:val="TOC2"/>
        <w:tabs>
          <w:tab w:val="right" w:leader="dot" w:pos="9350"/>
        </w:tabs>
        <w:rPr>
          <w:rFonts w:asciiTheme="minorHAnsi" w:eastAsiaTheme="minorEastAsia" w:hAnsiTheme="minorHAnsi" w:cstheme="minorBidi"/>
          <w:noProof/>
          <w:lang w:bidi="ar-SA"/>
        </w:rPr>
      </w:pPr>
      <w:r>
        <w:fldChar w:fldCharType="begin"/>
      </w:r>
      <w:r>
        <w:instrText xml:space="preserve"> HYPERLINK \l "_Toc371516277" </w:instrText>
      </w:r>
      <w:r>
        <w:fldChar w:fldCharType="separate"/>
      </w:r>
      <w:r w:rsidR="00727131" w:rsidRPr="00CF7072">
        <w:rPr>
          <w:rStyle w:val="Hyperlink"/>
          <w:noProof/>
        </w:rPr>
        <w:t>B-1 Sampling Process Design</w:t>
      </w:r>
      <w:r w:rsidR="00727131">
        <w:rPr>
          <w:noProof/>
          <w:webHidden/>
        </w:rPr>
        <w:tab/>
      </w:r>
      <w:r w:rsidR="00727131">
        <w:rPr>
          <w:noProof/>
          <w:webHidden/>
        </w:rPr>
        <w:fldChar w:fldCharType="begin"/>
      </w:r>
      <w:r w:rsidR="00727131">
        <w:rPr>
          <w:noProof/>
          <w:webHidden/>
        </w:rPr>
        <w:instrText xml:space="preserve"> PAGEREF _Toc371516277 \h </w:instrText>
      </w:r>
      <w:r w:rsidR="00727131">
        <w:rPr>
          <w:noProof/>
          <w:webHidden/>
        </w:rPr>
      </w:r>
      <w:r w:rsidR="00727131">
        <w:rPr>
          <w:noProof/>
          <w:webHidden/>
        </w:rPr>
        <w:fldChar w:fldCharType="separate"/>
      </w:r>
      <w:ins w:id="23" w:author="Pierce Jr, Kenneth B (DFW)" w:date="2014-07-25T13:08:00Z">
        <w:r w:rsidR="00EA7C22">
          <w:rPr>
            <w:noProof/>
            <w:webHidden/>
          </w:rPr>
          <w:t>10</w:t>
        </w:r>
      </w:ins>
      <w:del w:id="24" w:author="Pierce Jr, Kenneth B (DFW)" w:date="2014-07-25T13:08:00Z">
        <w:r w:rsidR="00727131" w:rsidDel="00EA7C22">
          <w:rPr>
            <w:noProof/>
            <w:webHidden/>
          </w:rPr>
          <w:delText>11</w:delText>
        </w:r>
      </w:del>
      <w:r w:rsidR="00727131">
        <w:rPr>
          <w:noProof/>
          <w:webHidden/>
        </w:rPr>
        <w:fldChar w:fldCharType="end"/>
      </w:r>
      <w:r>
        <w:rPr>
          <w:noProof/>
        </w:rPr>
        <w:fldChar w:fldCharType="end"/>
      </w:r>
    </w:p>
    <w:p w:rsidR="00727131" w:rsidRDefault="0077405A">
      <w:pPr>
        <w:pStyle w:val="TOC2"/>
        <w:tabs>
          <w:tab w:val="right" w:leader="dot" w:pos="9350"/>
        </w:tabs>
        <w:rPr>
          <w:rFonts w:asciiTheme="minorHAnsi" w:eastAsiaTheme="minorEastAsia" w:hAnsiTheme="minorHAnsi" w:cstheme="minorBidi"/>
          <w:noProof/>
          <w:lang w:bidi="ar-SA"/>
        </w:rPr>
      </w:pPr>
      <w:r>
        <w:fldChar w:fldCharType="begin"/>
      </w:r>
      <w:r>
        <w:instrText xml:space="preserve"> HYPERLINK \l "_Toc371516278" </w:instrText>
      </w:r>
      <w:r>
        <w:fldChar w:fldCharType="separate"/>
      </w:r>
      <w:r w:rsidR="00727131" w:rsidRPr="00CF7072">
        <w:rPr>
          <w:rStyle w:val="Hyperlink"/>
          <w:noProof/>
        </w:rPr>
        <w:t>B-2 Sampling and Acquisition Methods</w:t>
      </w:r>
      <w:r w:rsidR="00727131">
        <w:rPr>
          <w:noProof/>
          <w:webHidden/>
        </w:rPr>
        <w:tab/>
      </w:r>
      <w:r w:rsidR="00727131">
        <w:rPr>
          <w:noProof/>
          <w:webHidden/>
        </w:rPr>
        <w:fldChar w:fldCharType="begin"/>
      </w:r>
      <w:r w:rsidR="00727131">
        <w:rPr>
          <w:noProof/>
          <w:webHidden/>
        </w:rPr>
        <w:instrText xml:space="preserve"> PAGEREF _Toc371516278 \h </w:instrText>
      </w:r>
      <w:r w:rsidR="00727131">
        <w:rPr>
          <w:noProof/>
          <w:webHidden/>
        </w:rPr>
      </w:r>
      <w:r w:rsidR="00727131">
        <w:rPr>
          <w:noProof/>
          <w:webHidden/>
        </w:rPr>
        <w:fldChar w:fldCharType="separate"/>
      </w:r>
      <w:ins w:id="25" w:author="Pierce Jr, Kenneth B (DFW)" w:date="2014-07-25T13:08:00Z">
        <w:r w:rsidR="00EA7C22">
          <w:rPr>
            <w:noProof/>
            <w:webHidden/>
          </w:rPr>
          <w:t>10</w:t>
        </w:r>
      </w:ins>
      <w:del w:id="26" w:author="Pierce Jr, Kenneth B (DFW)" w:date="2014-07-25T13:08:00Z">
        <w:r w:rsidR="00727131" w:rsidDel="00EA7C22">
          <w:rPr>
            <w:noProof/>
            <w:webHidden/>
          </w:rPr>
          <w:delText>11</w:delText>
        </w:r>
      </w:del>
      <w:r w:rsidR="00727131">
        <w:rPr>
          <w:noProof/>
          <w:webHidden/>
        </w:rPr>
        <w:fldChar w:fldCharType="end"/>
      </w:r>
      <w:r>
        <w:rPr>
          <w:noProof/>
        </w:rPr>
        <w:fldChar w:fldCharType="end"/>
      </w:r>
    </w:p>
    <w:p w:rsidR="00727131" w:rsidRDefault="0077405A">
      <w:pPr>
        <w:pStyle w:val="TOC2"/>
        <w:tabs>
          <w:tab w:val="right" w:leader="dot" w:pos="9350"/>
        </w:tabs>
        <w:rPr>
          <w:rFonts w:asciiTheme="minorHAnsi" w:eastAsiaTheme="minorEastAsia" w:hAnsiTheme="minorHAnsi" w:cstheme="minorBidi"/>
          <w:noProof/>
          <w:lang w:bidi="ar-SA"/>
        </w:rPr>
      </w:pPr>
      <w:r>
        <w:fldChar w:fldCharType="begin"/>
      </w:r>
      <w:r>
        <w:instrText xml:space="preserve"> HYPERLINK \l "_Toc371516279" </w:instrText>
      </w:r>
      <w:r>
        <w:fldChar w:fldCharType="separate"/>
      </w:r>
      <w:r w:rsidR="00727131" w:rsidRPr="00CF7072">
        <w:rPr>
          <w:rStyle w:val="Hyperlink"/>
          <w:noProof/>
        </w:rPr>
        <w:t>B-3 Sample Handling and Custody</w:t>
      </w:r>
      <w:r w:rsidR="00727131">
        <w:rPr>
          <w:noProof/>
          <w:webHidden/>
        </w:rPr>
        <w:tab/>
      </w:r>
      <w:r w:rsidR="00727131">
        <w:rPr>
          <w:noProof/>
          <w:webHidden/>
        </w:rPr>
        <w:fldChar w:fldCharType="begin"/>
      </w:r>
      <w:r w:rsidR="00727131">
        <w:rPr>
          <w:noProof/>
          <w:webHidden/>
        </w:rPr>
        <w:instrText xml:space="preserve"> PAGEREF _Toc371516279 \h </w:instrText>
      </w:r>
      <w:r w:rsidR="00727131">
        <w:rPr>
          <w:noProof/>
          <w:webHidden/>
        </w:rPr>
      </w:r>
      <w:r w:rsidR="00727131">
        <w:rPr>
          <w:noProof/>
          <w:webHidden/>
        </w:rPr>
        <w:fldChar w:fldCharType="separate"/>
      </w:r>
      <w:ins w:id="27" w:author="Pierce Jr, Kenneth B (DFW)" w:date="2014-07-25T13:08:00Z">
        <w:r w:rsidR="00EA7C22">
          <w:rPr>
            <w:noProof/>
            <w:webHidden/>
          </w:rPr>
          <w:t>10</w:t>
        </w:r>
      </w:ins>
      <w:del w:id="28" w:author="Pierce Jr, Kenneth B (DFW)" w:date="2014-07-25T13:08:00Z">
        <w:r w:rsidR="00727131" w:rsidDel="00EA7C22">
          <w:rPr>
            <w:noProof/>
            <w:webHidden/>
          </w:rPr>
          <w:delText>11</w:delText>
        </w:r>
      </w:del>
      <w:r w:rsidR="00727131">
        <w:rPr>
          <w:noProof/>
          <w:webHidden/>
        </w:rPr>
        <w:fldChar w:fldCharType="end"/>
      </w:r>
      <w:r>
        <w:rPr>
          <w:noProof/>
        </w:rPr>
        <w:fldChar w:fldCharType="end"/>
      </w:r>
    </w:p>
    <w:p w:rsidR="00727131" w:rsidRDefault="0077405A">
      <w:pPr>
        <w:pStyle w:val="TOC2"/>
        <w:tabs>
          <w:tab w:val="right" w:leader="dot" w:pos="9350"/>
        </w:tabs>
        <w:rPr>
          <w:rFonts w:asciiTheme="minorHAnsi" w:eastAsiaTheme="minorEastAsia" w:hAnsiTheme="minorHAnsi" w:cstheme="minorBidi"/>
          <w:noProof/>
          <w:lang w:bidi="ar-SA"/>
        </w:rPr>
      </w:pPr>
      <w:r>
        <w:fldChar w:fldCharType="begin"/>
      </w:r>
      <w:r>
        <w:instrText xml:space="preserve"> HYPERLINK \l "_Toc371516280" </w:instrText>
      </w:r>
      <w:r>
        <w:fldChar w:fldCharType="separate"/>
      </w:r>
      <w:r w:rsidR="00727131" w:rsidRPr="00CF7072">
        <w:rPr>
          <w:rStyle w:val="Hyperlink"/>
          <w:noProof/>
        </w:rPr>
        <w:t>B-4 Analytical Methods</w:t>
      </w:r>
      <w:r w:rsidR="00727131">
        <w:rPr>
          <w:noProof/>
          <w:webHidden/>
        </w:rPr>
        <w:tab/>
      </w:r>
      <w:r w:rsidR="00727131">
        <w:rPr>
          <w:noProof/>
          <w:webHidden/>
        </w:rPr>
        <w:fldChar w:fldCharType="begin"/>
      </w:r>
      <w:r w:rsidR="00727131">
        <w:rPr>
          <w:noProof/>
          <w:webHidden/>
        </w:rPr>
        <w:instrText xml:space="preserve"> PAGEREF _Toc371516280 \h </w:instrText>
      </w:r>
      <w:r w:rsidR="00727131">
        <w:rPr>
          <w:noProof/>
          <w:webHidden/>
        </w:rPr>
      </w:r>
      <w:r w:rsidR="00727131">
        <w:rPr>
          <w:noProof/>
          <w:webHidden/>
        </w:rPr>
        <w:fldChar w:fldCharType="separate"/>
      </w:r>
      <w:ins w:id="29" w:author="Pierce Jr, Kenneth B (DFW)" w:date="2014-07-25T13:08:00Z">
        <w:r w:rsidR="00EA7C22">
          <w:rPr>
            <w:noProof/>
            <w:webHidden/>
          </w:rPr>
          <w:t>10</w:t>
        </w:r>
      </w:ins>
      <w:del w:id="30" w:author="Pierce Jr, Kenneth B (DFW)" w:date="2014-07-25T13:08:00Z">
        <w:r w:rsidR="00727131" w:rsidDel="00EA7C22">
          <w:rPr>
            <w:noProof/>
            <w:webHidden/>
          </w:rPr>
          <w:delText>11</w:delText>
        </w:r>
      </w:del>
      <w:r w:rsidR="00727131">
        <w:rPr>
          <w:noProof/>
          <w:webHidden/>
        </w:rPr>
        <w:fldChar w:fldCharType="end"/>
      </w:r>
      <w:r>
        <w:rPr>
          <w:noProof/>
        </w:rPr>
        <w:fldChar w:fldCharType="end"/>
      </w:r>
    </w:p>
    <w:p w:rsidR="00727131" w:rsidRDefault="0077405A">
      <w:pPr>
        <w:pStyle w:val="TOC2"/>
        <w:tabs>
          <w:tab w:val="right" w:leader="dot" w:pos="9350"/>
        </w:tabs>
        <w:rPr>
          <w:rFonts w:asciiTheme="minorHAnsi" w:eastAsiaTheme="minorEastAsia" w:hAnsiTheme="minorHAnsi" w:cstheme="minorBidi"/>
          <w:noProof/>
          <w:lang w:bidi="ar-SA"/>
        </w:rPr>
      </w:pPr>
      <w:r>
        <w:fldChar w:fldCharType="begin"/>
      </w:r>
      <w:r>
        <w:instrText xml:space="preserve"> HYPERLINK \l "_Toc371516281" </w:instrText>
      </w:r>
      <w:r>
        <w:fldChar w:fldCharType="separate"/>
      </w:r>
      <w:r w:rsidR="00727131" w:rsidRPr="00CF7072">
        <w:rPr>
          <w:rStyle w:val="Hyperlink"/>
          <w:noProof/>
        </w:rPr>
        <w:t>B-5 Quality Control</w:t>
      </w:r>
      <w:r w:rsidR="00727131">
        <w:rPr>
          <w:noProof/>
          <w:webHidden/>
        </w:rPr>
        <w:tab/>
      </w:r>
      <w:r w:rsidR="00727131">
        <w:rPr>
          <w:noProof/>
          <w:webHidden/>
        </w:rPr>
        <w:fldChar w:fldCharType="begin"/>
      </w:r>
      <w:r w:rsidR="00727131">
        <w:rPr>
          <w:noProof/>
          <w:webHidden/>
        </w:rPr>
        <w:instrText xml:space="preserve"> PAGEREF _Toc371516281 \h </w:instrText>
      </w:r>
      <w:r w:rsidR="00727131">
        <w:rPr>
          <w:noProof/>
          <w:webHidden/>
        </w:rPr>
      </w:r>
      <w:r w:rsidR="00727131">
        <w:rPr>
          <w:noProof/>
          <w:webHidden/>
        </w:rPr>
        <w:fldChar w:fldCharType="separate"/>
      </w:r>
      <w:ins w:id="31" w:author="Pierce Jr, Kenneth B (DFW)" w:date="2014-07-25T13:08:00Z">
        <w:r w:rsidR="00EA7C22">
          <w:rPr>
            <w:noProof/>
            <w:webHidden/>
          </w:rPr>
          <w:t>13</w:t>
        </w:r>
      </w:ins>
      <w:del w:id="32" w:author="Pierce Jr, Kenneth B (DFW)" w:date="2014-07-25T13:08:00Z">
        <w:r w:rsidR="00727131" w:rsidDel="00EA7C22">
          <w:rPr>
            <w:noProof/>
            <w:webHidden/>
          </w:rPr>
          <w:delText>14</w:delText>
        </w:r>
      </w:del>
      <w:r w:rsidR="00727131">
        <w:rPr>
          <w:noProof/>
          <w:webHidden/>
        </w:rPr>
        <w:fldChar w:fldCharType="end"/>
      </w:r>
      <w:r>
        <w:rPr>
          <w:noProof/>
        </w:rPr>
        <w:fldChar w:fldCharType="end"/>
      </w:r>
    </w:p>
    <w:p w:rsidR="00727131" w:rsidRDefault="0077405A">
      <w:pPr>
        <w:pStyle w:val="TOC2"/>
        <w:tabs>
          <w:tab w:val="right" w:leader="dot" w:pos="9350"/>
        </w:tabs>
        <w:rPr>
          <w:rFonts w:asciiTheme="minorHAnsi" w:eastAsiaTheme="minorEastAsia" w:hAnsiTheme="minorHAnsi" w:cstheme="minorBidi"/>
          <w:noProof/>
          <w:lang w:bidi="ar-SA"/>
        </w:rPr>
      </w:pPr>
      <w:r>
        <w:fldChar w:fldCharType="begin"/>
      </w:r>
      <w:r>
        <w:instrText xml:space="preserve"> HYPERLINK \l "_Toc371516282" </w:instrText>
      </w:r>
      <w:r>
        <w:fldChar w:fldCharType="separate"/>
      </w:r>
      <w:r w:rsidR="00727131" w:rsidRPr="00CF7072">
        <w:rPr>
          <w:rStyle w:val="Hyperlink"/>
          <w:noProof/>
        </w:rPr>
        <w:t>B-6 Instrument testing</w:t>
      </w:r>
      <w:r w:rsidR="00727131">
        <w:rPr>
          <w:noProof/>
          <w:webHidden/>
        </w:rPr>
        <w:tab/>
      </w:r>
      <w:r w:rsidR="00727131">
        <w:rPr>
          <w:noProof/>
          <w:webHidden/>
        </w:rPr>
        <w:fldChar w:fldCharType="begin"/>
      </w:r>
      <w:r w:rsidR="00727131">
        <w:rPr>
          <w:noProof/>
          <w:webHidden/>
        </w:rPr>
        <w:instrText xml:space="preserve"> PAGEREF _Toc371516282 \h </w:instrText>
      </w:r>
      <w:r w:rsidR="00727131">
        <w:rPr>
          <w:noProof/>
          <w:webHidden/>
        </w:rPr>
      </w:r>
      <w:r w:rsidR="00727131">
        <w:rPr>
          <w:noProof/>
          <w:webHidden/>
        </w:rPr>
        <w:fldChar w:fldCharType="separate"/>
      </w:r>
      <w:ins w:id="33" w:author="Pierce Jr, Kenneth B (DFW)" w:date="2014-07-25T13:08:00Z">
        <w:r w:rsidR="00EA7C22">
          <w:rPr>
            <w:noProof/>
            <w:webHidden/>
          </w:rPr>
          <w:t>13</w:t>
        </w:r>
      </w:ins>
      <w:del w:id="34" w:author="Pierce Jr, Kenneth B (DFW)" w:date="2014-07-25T13:08:00Z">
        <w:r w:rsidR="00727131" w:rsidDel="00EA7C22">
          <w:rPr>
            <w:noProof/>
            <w:webHidden/>
          </w:rPr>
          <w:delText>14</w:delText>
        </w:r>
      </w:del>
      <w:r w:rsidR="00727131">
        <w:rPr>
          <w:noProof/>
          <w:webHidden/>
        </w:rPr>
        <w:fldChar w:fldCharType="end"/>
      </w:r>
      <w:r>
        <w:rPr>
          <w:noProof/>
        </w:rPr>
        <w:fldChar w:fldCharType="end"/>
      </w:r>
    </w:p>
    <w:p w:rsidR="00727131" w:rsidRDefault="0077405A">
      <w:pPr>
        <w:pStyle w:val="TOC2"/>
        <w:tabs>
          <w:tab w:val="right" w:leader="dot" w:pos="9350"/>
        </w:tabs>
        <w:rPr>
          <w:rFonts w:asciiTheme="minorHAnsi" w:eastAsiaTheme="minorEastAsia" w:hAnsiTheme="minorHAnsi" w:cstheme="minorBidi"/>
          <w:noProof/>
          <w:lang w:bidi="ar-SA"/>
        </w:rPr>
      </w:pPr>
      <w:r>
        <w:fldChar w:fldCharType="begin"/>
      </w:r>
      <w:r>
        <w:instrText xml:space="preserve"> HYPERLINK \l "_Toc371516283" </w:instrText>
      </w:r>
      <w:r>
        <w:fldChar w:fldCharType="separate"/>
      </w:r>
      <w:r w:rsidR="00727131" w:rsidRPr="00CF7072">
        <w:rPr>
          <w:rStyle w:val="Hyperlink"/>
          <w:noProof/>
        </w:rPr>
        <w:t>B-7 Instrument calibration</w:t>
      </w:r>
      <w:r w:rsidR="00727131">
        <w:rPr>
          <w:noProof/>
          <w:webHidden/>
        </w:rPr>
        <w:tab/>
      </w:r>
      <w:r w:rsidR="00727131">
        <w:rPr>
          <w:noProof/>
          <w:webHidden/>
        </w:rPr>
        <w:fldChar w:fldCharType="begin"/>
      </w:r>
      <w:r w:rsidR="00727131">
        <w:rPr>
          <w:noProof/>
          <w:webHidden/>
        </w:rPr>
        <w:instrText xml:space="preserve"> PAGEREF _Toc371516283 \h </w:instrText>
      </w:r>
      <w:r w:rsidR="00727131">
        <w:rPr>
          <w:noProof/>
          <w:webHidden/>
        </w:rPr>
      </w:r>
      <w:r w:rsidR="00727131">
        <w:rPr>
          <w:noProof/>
          <w:webHidden/>
        </w:rPr>
        <w:fldChar w:fldCharType="separate"/>
      </w:r>
      <w:ins w:id="35" w:author="Pierce Jr, Kenneth B (DFW)" w:date="2014-07-25T13:08:00Z">
        <w:r w:rsidR="00EA7C22">
          <w:rPr>
            <w:noProof/>
            <w:webHidden/>
          </w:rPr>
          <w:t>13</w:t>
        </w:r>
      </w:ins>
      <w:del w:id="36" w:author="Pierce Jr, Kenneth B (DFW)" w:date="2014-07-25T13:08:00Z">
        <w:r w:rsidR="00727131" w:rsidDel="00EA7C22">
          <w:rPr>
            <w:noProof/>
            <w:webHidden/>
          </w:rPr>
          <w:delText>14</w:delText>
        </w:r>
      </w:del>
      <w:r w:rsidR="00727131">
        <w:rPr>
          <w:noProof/>
          <w:webHidden/>
        </w:rPr>
        <w:fldChar w:fldCharType="end"/>
      </w:r>
      <w:r>
        <w:rPr>
          <w:noProof/>
        </w:rPr>
        <w:fldChar w:fldCharType="end"/>
      </w:r>
    </w:p>
    <w:p w:rsidR="00727131" w:rsidRDefault="0077405A">
      <w:pPr>
        <w:pStyle w:val="TOC2"/>
        <w:tabs>
          <w:tab w:val="right" w:leader="dot" w:pos="9350"/>
        </w:tabs>
        <w:rPr>
          <w:rFonts w:asciiTheme="minorHAnsi" w:eastAsiaTheme="minorEastAsia" w:hAnsiTheme="minorHAnsi" w:cstheme="minorBidi"/>
          <w:noProof/>
          <w:lang w:bidi="ar-SA"/>
        </w:rPr>
      </w:pPr>
      <w:r>
        <w:fldChar w:fldCharType="begin"/>
      </w:r>
      <w:r>
        <w:instrText xml:space="preserve"> HYPERLINK \l "_Toc371516284" </w:instrText>
      </w:r>
      <w:r>
        <w:fldChar w:fldCharType="separate"/>
      </w:r>
      <w:r w:rsidR="00727131" w:rsidRPr="00CF7072">
        <w:rPr>
          <w:rStyle w:val="Hyperlink"/>
          <w:noProof/>
        </w:rPr>
        <w:t>B-8 Inspection/Acceptance for supplies</w:t>
      </w:r>
      <w:r w:rsidR="00727131">
        <w:rPr>
          <w:noProof/>
          <w:webHidden/>
        </w:rPr>
        <w:tab/>
      </w:r>
      <w:r w:rsidR="00727131">
        <w:rPr>
          <w:noProof/>
          <w:webHidden/>
        </w:rPr>
        <w:fldChar w:fldCharType="begin"/>
      </w:r>
      <w:r w:rsidR="00727131">
        <w:rPr>
          <w:noProof/>
          <w:webHidden/>
        </w:rPr>
        <w:instrText xml:space="preserve"> PAGEREF _Toc371516284 \h </w:instrText>
      </w:r>
      <w:r w:rsidR="00727131">
        <w:rPr>
          <w:noProof/>
          <w:webHidden/>
        </w:rPr>
      </w:r>
      <w:r w:rsidR="00727131">
        <w:rPr>
          <w:noProof/>
          <w:webHidden/>
        </w:rPr>
        <w:fldChar w:fldCharType="separate"/>
      </w:r>
      <w:ins w:id="37" w:author="Pierce Jr, Kenneth B (DFW)" w:date="2014-07-25T13:08:00Z">
        <w:r w:rsidR="00EA7C22">
          <w:rPr>
            <w:noProof/>
            <w:webHidden/>
          </w:rPr>
          <w:t>13</w:t>
        </w:r>
      </w:ins>
      <w:del w:id="38" w:author="Pierce Jr, Kenneth B (DFW)" w:date="2014-07-25T13:08:00Z">
        <w:r w:rsidR="00727131" w:rsidDel="00EA7C22">
          <w:rPr>
            <w:noProof/>
            <w:webHidden/>
          </w:rPr>
          <w:delText>14</w:delText>
        </w:r>
      </w:del>
      <w:r w:rsidR="00727131">
        <w:rPr>
          <w:noProof/>
          <w:webHidden/>
        </w:rPr>
        <w:fldChar w:fldCharType="end"/>
      </w:r>
      <w:r>
        <w:rPr>
          <w:noProof/>
        </w:rPr>
        <w:fldChar w:fldCharType="end"/>
      </w:r>
    </w:p>
    <w:p w:rsidR="00727131" w:rsidRDefault="0077405A">
      <w:pPr>
        <w:pStyle w:val="TOC2"/>
        <w:tabs>
          <w:tab w:val="right" w:leader="dot" w:pos="9350"/>
        </w:tabs>
        <w:rPr>
          <w:rFonts w:asciiTheme="minorHAnsi" w:eastAsiaTheme="minorEastAsia" w:hAnsiTheme="minorHAnsi" w:cstheme="minorBidi"/>
          <w:noProof/>
          <w:lang w:bidi="ar-SA"/>
        </w:rPr>
      </w:pPr>
      <w:r>
        <w:fldChar w:fldCharType="begin"/>
      </w:r>
      <w:r>
        <w:instrText xml:space="preserve"> HYPERLINK \l "_Toc371516285" </w:instrText>
      </w:r>
      <w:r>
        <w:fldChar w:fldCharType="separate"/>
      </w:r>
      <w:r w:rsidR="00727131" w:rsidRPr="00CF7072">
        <w:rPr>
          <w:rStyle w:val="Hyperlink"/>
          <w:noProof/>
        </w:rPr>
        <w:t>B-9 Data Acquisition (Nondirect Measurements)</w:t>
      </w:r>
      <w:r w:rsidR="00727131">
        <w:rPr>
          <w:noProof/>
          <w:webHidden/>
        </w:rPr>
        <w:tab/>
      </w:r>
      <w:r w:rsidR="00727131">
        <w:rPr>
          <w:noProof/>
          <w:webHidden/>
        </w:rPr>
        <w:fldChar w:fldCharType="begin"/>
      </w:r>
      <w:r w:rsidR="00727131">
        <w:rPr>
          <w:noProof/>
          <w:webHidden/>
        </w:rPr>
        <w:instrText xml:space="preserve"> PAGEREF _Toc371516285 \h </w:instrText>
      </w:r>
      <w:r w:rsidR="00727131">
        <w:rPr>
          <w:noProof/>
          <w:webHidden/>
        </w:rPr>
      </w:r>
      <w:r w:rsidR="00727131">
        <w:rPr>
          <w:noProof/>
          <w:webHidden/>
        </w:rPr>
        <w:fldChar w:fldCharType="separate"/>
      </w:r>
      <w:ins w:id="39" w:author="Pierce Jr, Kenneth B (DFW)" w:date="2014-07-25T13:08:00Z">
        <w:r w:rsidR="00EA7C22">
          <w:rPr>
            <w:noProof/>
            <w:webHidden/>
          </w:rPr>
          <w:t>13</w:t>
        </w:r>
      </w:ins>
      <w:del w:id="40" w:author="Pierce Jr, Kenneth B (DFW)" w:date="2014-07-25T13:08:00Z">
        <w:r w:rsidR="00727131" w:rsidDel="00EA7C22">
          <w:rPr>
            <w:noProof/>
            <w:webHidden/>
          </w:rPr>
          <w:delText>14</w:delText>
        </w:r>
      </w:del>
      <w:r w:rsidR="00727131">
        <w:rPr>
          <w:noProof/>
          <w:webHidden/>
        </w:rPr>
        <w:fldChar w:fldCharType="end"/>
      </w:r>
      <w:r>
        <w:rPr>
          <w:noProof/>
        </w:rPr>
        <w:fldChar w:fldCharType="end"/>
      </w:r>
    </w:p>
    <w:p w:rsidR="00727131" w:rsidRDefault="0077405A">
      <w:pPr>
        <w:pStyle w:val="TOC2"/>
        <w:tabs>
          <w:tab w:val="right" w:leader="dot" w:pos="9350"/>
        </w:tabs>
        <w:rPr>
          <w:rFonts w:asciiTheme="minorHAnsi" w:eastAsiaTheme="minorEastAsia" w:hAnsiTheme="minorHAnsi" w:cstheme="minorBidi"/>
          <w:noProof/>
          <w:lang w:bidi="ar-SA"/>
        </w:rPr>
      </w:pPr>
      <w:r>
        <w:fldChar w:fldCharType="begin"/>
      </w:r>
      <w:r>
        <w:instrText xml:space="preserve"> HYPERLINK \l "_Toc371516286" </w:instrText>
      </w:r>
      <w:r>
        <w:fldChar w:fldCharType="separate"/>
      </w:r>
      <w:r w:rsidR="00727131" w:rsidRPr="00CF7072">
        <w:rPr>
          <w:rStyle w:val="Hyperlink"/>
          <w:noProof/>
        </w:rPr>
        <w:t>B-10 Data Management</w:t>
      </w:r>
      <w:r w:rsidR="00727131">
        <w:rPr>
          <w:noProof/>
          <w:webHidden/>
        </w:rPr>
        <w:tab/>
      </w:r>
      <w:r w:rsidR="00727131">
        <w:rPr>
          <w:noProof/>
          <w:webHidden/>
        </w:rPr>
        <w:fldChar w:fldCharType="begin"/>
      </w:r>
      <w:r w:rsidR="00727131">
        <w:rPr>
          <w:noProof/>
          <w:webHidden/>
        </w:rPr>
        <w:instrText xml:space="preserve"> PAGEREF _Toc371516286 \h </w:instrText>
      </w:r>
      <w:r w:rsidR="00727131">
        <w:rPr>
          <w:noProof/>
          <w:webHidden/>
        </w:rPr>
      </w:r>
      <w:r w:rsidR="00727131">
        <w:rPr>
          <w:noProof/>
          <w:webHidden/>
        </w:rPr>
        <w:fldChar w:fldCharType="separate"/>
      </w:r>
      <w:ins w:id="41" w:author="Pierce Jr, Kenneth B (DFW)" w:date="2014-07-25T13:08:00Z">
        <w:r w:rsidR="00EA7C22">
          <w:rPr>
            <w:noProof/>
            <w:webHidden/>
          </w:rPr>
          <w:t>14</w:t>
        </w:r>
      </w:ins>
      <w:del w:id="42" w:author="Pierce Jr, Kenneth B (DFW)" w:date="2014-07-25T13:08:00Z">
        <w:r w:rsidR="00727131" w:rsidDel="00EA7C22">
          <w:rPr>
            <w:noProof/>
            <w:webHidden/>
          </w:rPr>
          <w:delText>15</w:delText>
        </w:r>
      </w:del>
      <w:r w:rsidR="00727131">
        <w:rPr>
          <w:noProof/>
          <w:webHidden/>
        </w:rPr>
        <w:fldChar w:fldCharType="end"/>
      </w:r>
      <w:r>
        <w:rPr>
          <w:noProof/>
        </w:rPr>
        <w:fldChar w:fldCharType="end"/>
      </w:r>
    </w:p>
    <w:p w:rsidR="00727131" w:rsidRDefault="0077405A">
      <w:pPr>
        <w:pStyle w:val="TOC1"/>
        <w:tabs>
          <w:tab w:val="right" w:leader="dot" w:pos="9350"/>
        </w:tabs>
        <w:rPr>
          <w:rFonts w:asciiTheme="minorHAnsi" w:eastAsiaTheme="minorEastAsia" w:hAnsiTheme="minorHAnsi" w:cstheme="minorBidi"/>
          <w:noProof/>
          <w:lang w:bidi="ar-SA"/>
        </w:rPr>
      </w:pPr>
      <w:r>
        <w:fldChar w:fldCharType="begin"/>
      </w:r>
      <w:r>
        <w:instrText xml:space="preserve"> HYPERLINK \l "_Toc371516287" </w:instrText>
      </w:r>
      <w:r>
        <w:fldChar w:fldCharType="separate"/>
      </w:r>
      <w:r w:rsidR="00727131" w:rsidRPr="00CF7072">
        <w:rPr>
          <w:rStyle w:val="Hyperlink"/>
          <w:noProof/>
        </w:rPr>
        <w:t>Group C: Assessment/Oversight</w:t>
      </w:r>
      <w:r w:rsidR="00727131">
        <w:rPr>
          <w:noProof/>
          <w:webHidden/>
        </w:rPr>
        <w:tab/>
      </w:r>
      <w:r w:rsidR="00727131">
        <w:rPr>
          <w:noProof/>
          <w:webHidden/>
        </w:rPr>
        <w:fldChar w:fldCharType="begin"/>
      </w:r>
      <w:r w:rsidR="00727131">
        <w:rPr>
          <w:noProof/>
          <w:webHidden/>
        </w:rPr>
        <w:instrText xml:space="preserve"> PAGEREF _Toc371516287 \h </w:instrText>
      </w:r>
      <w:r w:rsidR="00727131">
        <w:rPr>
          <w:noProof/>
          <w:webHidden/>
        </w:rPr>
      </w:r>
      <w:r w:rsidR="00727131">
        <w:rPr>
          <w:noProof/>
          <w:webHidden/>
        </w:rPr>
        <w:fldChar w:fldCharType="separate"/>
      </w:r>
      <w:ins w:id="43" w:author="Pierce Jr, Kenneth B (DFW)" w:date="2014-07-25T13:08:00Z">
        <w:r w:rsidR="00EA7C22">
          <w:rPr>
            <w:noProof/>
            <w:webHidden/>
          </w:rPr>
          <w:t>14</w:t>
        </w:r>
      </w:ins>
      <w:del w:id="44" w:author="Pierce Jr, Kenneth B (DFW)" w:date="2014-07-25T13:08:00Z">
        <w:r w:rsidR="00727131" w:rsidDel="00EA7C22">
          <w:rPr>
            <w:noProof/>
            <w:webHidden/>
          </w:rPr>
          <w:delText>15</w:delText>
        </w:r>
      </w:del>
      <w:r w:rsidR="00727131">
        <w:rPr>
          <w:noProof/>
          <w:webHidden/>
        </w:rPr>
        <w:fldChar w:fldCharType="end"/>
      </w:r>
      <w:r>
        <w:rPr>
          <w:noProof/>
        </w:rPr>
        <w:fldChar w:fldCharType="end"/>
      </w:r>
    </w:p>
    <w:p w:rsidR="00727131" w:rsidRDefault="0077405A">
      <w:pPr>
        <w:pStyle w:val="TOC2"/>
        <w:tabs>
          <w:tab w:val="right" w:leader="dot" w:pos="9350"/>
        </w:tabs>
        <w:rPr>
          <w:rFonts w:asciiTheme="minorHAnsi" w:eastAsiaTheme="minorEastAsia" w:hAnsiTheme="minorHAnsi" w:cstheme="minorBidi"/>
          <w:noProof/>
          <w:lang w:bidi="ar-SA"/>
        </w:rPr>
      </w:pPr>
      <w:r>
        <w:fldChar w:fldCharType="begin"/>
      </w:r>
      <w:r>
        <w:instrText xml:space="preserve"> HYPERLINK \l "_Toc371516288" </w:instrText>
      </w:r>
      <w:r>
        <w:fldChar w:fldCharType="separate"/>
      </w:r>
      <w:r w:rsidR="00727131" w:rsidRPr="00CF7072">
        <w:rPr>
          <w:rStyle w:val="Hyperlink"/>
          <w:noProof/>
        </w:rPr>
        <w:t>C-1 Assessments and Response Actions</w:t>
      </w:r>
      <w:r w:rsidR="00727131">
        <w:rPr>
          <w:noProof/>
          <w:webHidden/>
        </w:rPr>
        <w:tab/>
      </w:r>
      <w:r w:rsidR="00727131">
        <w:rPr>
          <w:noProof/>
          <w:webHidden/>
        </w:rPr>
        <w:fldChar w:fldCharType="begin"/>
      </w:r>
      <w:r w:rsidR="00727131">
        <w:rPr>
          <w:noProof/>
          <w:webHidden/>
        </w:rPr>
        <w:instrText xml:space="preserve"> PAGEREF _Toc371516288 \h </w:instrText>
      </w:r>
      <w:r w:rsidR="00727131">
        <w:rPr>
          <w:noProof/>
          <w:webHidden/>
        </w:rPr>
      </w:r>
      <w:r w:rsidR="00727131">
        <w:rPr>
          <w:noProof/>
          <w:webHidden/>
        </w:rPr>
        <w:fldChar w:fldCharType="separate"/>
      </w:r>
      <w:ins w:id="45" w:author="Pierce Jr, Kenneth B (DFW)" w:date="2014-07-25T13:08:00Z">
        <w:r w:rsidR="00EA7C22">
          <w:rPr>
            <w:noProof/>
            <w:webHidden/>
          </w:rPr>
          <w:t>14</w:t>
        </w:r>
      </w:ins>
      <w:del w:id="46" w:author="Pierce Jr, Kenneth B (DFW)" w:date="2014-07-25T13:08:00Z">
        <w:r w:rsidR="00727131" w:rsidDel="00EA7C22">
          <w:rPr>
            <w:noProof/>
            <w:webHidden/>
          </w:rPr>
          <w:delText>15</w:delText>
        </w:r>
      </w:del>
      <w:r w:rsidR="00727131">
        <w:rPr>
          <w:noProof/>
          <w:webHidden/>
        </w:rPr>
        <w:fldChar w:fldCharType="end"/>
      </w:r>
      <w:r>
        <w:rPr>
          <w:noProof/>
        </w:rPr>
        <w:fldChar w:fldCharType="end"/>
      </w:r>
    </w:p>
    <w:p w:rsidR="00727131" w:rsidRDefault="0077405A">
      <w:pPr>
        <w:pStyle w:val="TOC2"/>
        <w:tabs>
          <w:tab w:val="right" w:leader="dot" w:pos="9350"/>
        </w:tabs>
        <w:rPr>
          <w:rFonts w:asciiTheme="minorHAnsi" w:eastAsiaTheme="minorEastAsia" w:hAnsiTheme="minorHAnsi" w:cstheme="minorBidi"/>
          <w:noProof/>
          <w:lang w:bidi="ar-SA"/>
        </w:rPr>
      </w:pPr>
      <w:r>
        <w:fldChar w:fldCharType="begin"/>
      </w:r>
      <w:r>
        <w:instrText xml:space="preserve"> HYPERLINK \l "_Toc371516289" </w:instrText>
      </w:r>
      <w:r>
        <w:fldChar w:fldCharType="separate"/>
      </w:r>
      <w:r w:rsidR="00727131" w:rsidRPr="00CF7072">
        <w:rPr>
          <w:rStyle w:val="Hyperlink"/>
          <w:noProof/>
        </w:rPr>
        <w:t>C-2 Reports to Management</w:t>
      </w:r>
      <w:r w:rsidR="00727131">
        <w:rPr>
          <w:noProof/>
          <w:webHidden/>
        </w:rPr>
        <w:tab/>
      </w:r>
      <w:r w:rsidR="00727131">
        <w:rPr>
          <w:noProof/>
          <w:webHidden/>
        </w:rPr>
        <w:fldChar w:fldCharType="begin"/>
      </w:r>
      <w:r w:rsidR="00727131">
        <w:rPr>
          <w:noProof/>
          <w:webHidden/>
        </w:rPr>
        <w:instrText xml:space="preserve"> PAGEREF _Toc371516289 \h </w:instrText>
      </w:r>
      <w:r w:rsidR="00727131">
        <w:rPr>
          <w:noProof/>
          <w:webHidden/>
        </w:rPr>
      </w:r>
      <w:r w:rsidR="00727131">
        <w:rPr>
          <w:noProof/>
          <w:webHidden/>
        </w:rPr>
        <w:fldChar w:fldCharType="separate"/>
      </w:r>
      <w:ins w:id="47" w:author="Pierce Jr, Kenneth B (DFW)" w:date="2014-07-25T13:08:00Z">
        <w:r w:rsidR="00EA7C22">
          <w:rPr>
            <w:noProof/>
            <w:webHidden/>
          </w:rPr>
          <w:t>14</w:t>
        </w:r>
      </w:ins>
      <w:del w:id="48" w:author="Pierce Jr, Kenneth B (DFW)" w:date="2014-07-25T13:08:00Z">
        <w:r w:rsidR="00727131" w:rsidDel="00EA7C22">
          <w:rPr>
            <w:noProof/>
            <w:webHidden/>
          </w:rPr>
          <w:delText>15</w:delText>
        </w:r>
      </w:del>
      <w:r w:rsidR="00727131">
        <w:rPr>
          <w:noProof/>
          <w:webHidden/>
        </w:rPr>
        <w:fldChar w:fldCharType="end"/>
      </w:r>
      <w:r>
        <w:rPr>
          <w:noProof/>
        </w:rPr>
        <w:fldChar w:fldCharType="end"/>
      </w:r>
    </w:p>
    <w:p w:rsidR="00727131" w:rsidRDefault="0077405A">
      <w:pPr>
        <w:pStyle w:val="TOC1"/>
        <w:tabs>
          <w:tab w:val="right" w:leader="dot" w:pos="9350"/>
        </w:tabs>
        <w:rPr>
          <w:rFonts w:asciiTheme="minorHAnsi" w:eastAsiaTheme="minorEastAsia" w:hAnsiTheme="minorHAnsi" w:cstheme="minorBidi"/>
          <w:noProof/>
          <w:lang w:bidi="ar-SA"/>
        </w:rPr>
      </w:pPr>
      <w:r>
        <w:lastRenderedPageBreak/>
        <w:fldChar w:fldCharType="begin"/>
      </w:r>
      <w:r>
        <w:instrText xml:space="preserve"> HYPERLINK \l "_Toc371516290" </w:instrText>
      </w:r>
      <w:r>
        <w:fldChar w:fldCharType="separate"/>
      </w:r>
      <w:r w:rsidR="00727131" w:rsidRPr="00CF7072">
        <w:rPr>
          <w:rStyle w:val="Hyperlink"/>
          <w:noProof/>
        </w:rPr>
        <w:t>Group D: Data Validation and Usability</w:t>
      </w:r>
      <w:r w:rsidR="00727131">
        <w:rPr>
          <w:noProof/>
          <w:webHidden/>
        </w:rPr>
        <w:tab/>
      </w:r>
      <w:r w:rsidR="00727131">
        <w:rPr>
          <w:noProof/>
          <w:webHidden/>
        </w:rPr>
        <w:fldChar w:fldCharType="begin"/>
      </w:r>
      <w:r w:rsidR="00727131">
        <w:rPr>
          <w:noProof/>
          <w:webHidden/>
        </w:rPr>
        <w:instrText xml:space="preserve"> PAGEREF _Toc371516290 \h </w:instrText>
      </w:r>
      <w:r w:rsidR="00727131">
        <w:rPr>
          <w:noProof/>
          <w:webHidden/>
        </w:rPr>
      </w:r>
      <w:r w:rsidR="00727131">
        <w:rPr>
          <w:noProof/>
          <w:webHidden/>
        </w:rPr>
        <w:fldChar w:fldCharType="separate"/>
      </w:r>
      <w:ins w:id="49" w:author="Pierce Jr, Kenneth B (DFW)" w:date="2014-07-25T13:08:00Z">
        <w:r w:rsidR="00EA7C22">
          <w:rPr>
            <w:noProof/>
            <w:webHidden/>
          </w:rPr>
          <w:t>14</w:t>
        </w:r>
      </w:ins>
      <w:del w:id="50" w:author="Pierce Jr, Kenneth B (DFW)" w:date="2014-07-25T13:08:00Z">
        <w:r w:rsidR="00727131" w:rsidDel="00EA7C22">
          <w:rPr>
            <w:noProof/>
            <w:webHidden/>
          </w:rPr>
          <w:delText>15</w:delText>
        </w:r>
      </w:del>
      <w:r w:rsidR="00727131">
        <w:rPr>
          <w:noProof/>
          <w:webHidden/>
        </w:rPr>
        <w:fldChar w:fldCharType="end"/>
      </w:r>
      <w:r>
        <w:rPr>
          <w:noProof/>
        </w:rPr>
        <w:fldChar w:fldCharType="end"/>
      </w:r>
    </w:p>
    <w:p w:rsidR="00727131" w:rsidRDefault="0077405A">
      <w:pPr>
        <w:pStyle w:val="TOC2"/>
        <w:tabs>
          <w:tab w:val="right" w:leader="dot" w:pos="9350"/>
        </w:tabs>
        <w:rPr>
          <w:rFonts w:asciiTheme="minorHAnsi" w:eastAsiaTheme="minorEastAsia" w:hAnsiTheme="minorHAnsi" w:cstheme="minorBidi"/>
          <w:noProof/>
          <w:lang w:bidi="ar-SA"/>
        </w:rPr>
      </w:pPr>
      <w:r>
        <w:fldChar w:fldCharType="begin"/>
      </w:r>
      <w:r>
        <w:instrText xml:space="preserve"> HYPERLINK \l "_Toc371516291" </w:instrText>
      </w:r>
      <w:r>
        <w:fldChar w:fldCharType="separate"/>
      </w:r>
      <w:r w:rsidR="00727131" w:rsidRPr="00CF7072">
        <w:rPr>
          <w:rStyle w:val="Hyperlink"/>
          <w:noProof/>
        </w:rPr>
        <w:t>D-1 Data Review, Verification, and Validation</w:t>
      </w:r>
      <w:r w:rsidR="00727131">
        <w:rPr>
          <w:noProof/>
          <w:webHidden/>
        </w:rPr>
        <w:tab/>
      </w:r>
      <w:r w:rsidR="00727131">
        <w:rPr>
          <w:noProof/>
          <w:webHidden/>
        </w:rPr>
        <w:fldChar w:fldCharType="begin"/>
      </w:r>
      <w:r w:rsidR="00727131">
        <w:rPr>
          <w:noProof/>
          <w:webHidden/>
        </w:rPr>
        <w:instrText xml:space="preserve"> PAGEREF _Toc371516291 \h </w:instrText>
      </w:r>
      <w:r w:rsidR="00727131">
        <w:rPr>
          <w:noProof/>
          <w:webHidden/>
        </w:rPr>
      </w:r>
      <w:r w:rsidR="00727131">
        <w:rPr>
          <w:noProof/>
          <w:webHidden/>
        </w:rPr>
        <w:fldChar w:fldCharType="separate"/>
      </w:r>
      <w:ins w:id="51" w:author="Pierce Jr, Kenneth B (DFW)" w:date="2014-07-25T13:08:00Z">
        <w:r w:rsidR="00EA7C22">
          <w:rPr>
            <w:noProof/>
            <w:webHidden/>
          </w:rPr>
          <w:t>14</w:t>
        </w:r>
      </w:ins>
      <w:del w:id="52" w:author="Pierce Jr, Kenneth B (DFW)" w:date="2014-07-25T13:08:00Z">
        <w:r w:rsidR="00727131" w:rsidDel="00EA7C22">
          <w:rPr>
            <w:noProof/>
            <w:webHidden/>
          </w:rPr>
          <w:delText>15</w:delText>
        </w:r>
      </w:del>
      <w:r w:rsidR="00727131">
        <w:rPr>
          <w:noProof/>
          <w:webHidden/>
        </w:rPr>
        <w:fldChar w:fldCharType="end"/>
      </w:r>
      <w:r>
        <w:rPr>
          <w:noProof/>
        </w:rPr>
        <w:fldChar w:fldCharType="end"/>
      </w:r>
    </w:p>
    <w:p w:rsidR="00727131" w:rsidRDefault="0077405A">
      <w:pPr>
        <w:pStyle w:val="TOC2"/>
        <w:tabs>
          <w:tab w:val="right" w:leader="dot" w:pos="9350"/>
        </w:tabs>
        <w:rPr>
          <w:rFonts w:asciiTheme="minorHAnsi" w:eastAsiaTheme="minorEastAsia" w:hAnsiTheme="minorHAnsi" w:cstheme="minorBidi"/>
          <w:noProof/>
          <w:lang w:bidi="ar-SA"/>
        </w:rPr>
      </w:pPr>
      <w:r>
        <w:fldChar w:fldCharType="begin"/>
      </w:r>
      <w:r>
        <w:instrText xml:space="preserve"> HYPERLINK \l "_Toc371516292" </w:instrText>
      </w:r>
      <w:r>
        <w:fldChar w:fldCharType="separate"/>
      </w:r>
      <w:r w:rsidR="00727131" w:rsidRPr="00CF7072">
        <w:rPr>
          <w:rStyle w:val="Hyperlink"/>
          <w:noProof/>
        </w:rPr>
        <w:t>D-2 Verification and Validation Methods</w:t>
      </w:r>
      <w:r w:rsidR="00727131">
        <w:rPr>
          <w:noProof/>
          <w:webHidden/>
        </w:rPr>
        <w:tab/>
      </w:r>
      <w:r w:rsidR="00727131">
        <w:rPr>
          <w:noProof/>
          <w:webHidden/>
        </w:rPr>
        <w:fldChar w:fldCharType="begin"/>
      </w:r>
      <w:r w:rsidR="00727131">
        <w:rPr>
          <w:noProof/>
          <w:webHidden/>
        </w:rPr>
        <w:instrText xml:space="preserve"> PAGEREF _Toc371516292 \h </w:instrText>
      </w:r>
      <w:r w:rsidR="00727131">
        <w:rPr>
          <w:noProof/>
          <w:webHidden/>
        </w:rPr>
      </w:r>
      <w:r w:rsidR="00727131">
        <w:rPr>
          <w:noProof/>
          <w:webHidden/>
        </w:rPr>
        <w:fldChar w:fldCharType="separate"/>
      </w:r>
      <w:ins w:id="53" w:author="Pierce Jr, Kenneth B (DFW)" w:date="2014-07-25T13:08:00Z">
        <w:r w:rsidR="00EA7C22">
          <w:rPr>
            <w:noProof/>
            <w:webHidden/>
          </w:rPr>
          <w:t>15</w:t>
        </w:r>
      </w:ins>
      <w:del w:id="54" w:author="Pierce Jr, Kenneth B (DFW)" w:date="2014-07-25T13:08:00Z">
        <w:r w:rsidR="00727131" w:rsidDel="00EA7C22">
          <w:rPr>
            <w:noProof/>
            <w:webHidden/>
          </w:rPr>
          <w:delText>16</w:delText>
        </w:r>
      </w:del>
      <w:r w:rsidR="00727131">
        <w:rPr>
          <w:noProof/>
          <w:webHidden/>
        </w:rPr>
        <w:fldChar w:fldCharType="end"/>
      </w:r>
      <w:r>
        <w:rPr>
          <w:noProof/>
        </w:rPr>
        <w:fldChar w:fldCharType="end"/>
      </w:r>
    </w:p>
    <w:p w:rsidR="00727131" w:rsidRDefault="0077405A">
      <w:pPr>
        <w:pStyle w:val="TOC2"/>
        <w:tabs>
          <w:tab w:val="right" w:leader="dot" w:pos="9350"/>
        </w:tabs>
        <w:rPr>
          <w:rFonts w:asciiTheme="minorHAnsi" w:eastAsiaTheme="minorEastAsia" w:hAnsiTheme="minorHAnsi" w:cstheme="minorBidi"/>
          <w:noProof/>
          <w:lang w:bidi="ar-SA"/>
        </w:rPr>
      </w:pPr>
      <w:r>
        <w:fldChar w:fldCharType="begin"/>
      </w:r>
      <w:r>
        <w:instrText xml:space="preserve"> HYPERLINK \l "_Toc371516293" </w:instrText>
      </w:r>
      <w:r>
        <w:fldChar w:fldCharType="separate"/>
      </w:r>
      <w:r w:rsidR="00727131" w:rsidRPr="00CF7072">
        <w:rPr>
          <w:rStyle w:val="Hyperlink"/>
          <w:noProof/>
        </w:rPr>
        <w:t>D-3 Reconciliation with User Requirements</w:t>
      </w:r>
      <w:r w:rsidR="00727131">
        <w:rPr>
          <w:noProof/>
          <w:webHidden/>
        </w:rPr>
        <w:tab/>
      </w:r>
      <w:r w:rsidR="00727131">
        <w:rPr>
          <w:noProof/>
          <w:webHidden/>
        </w:rPr>
        <w:fldChar w:fldCharType="begin"/>
      </w:r>
      <w:r w:rsidR="00727131">
        <w:rPr>
          <w:noProof/>
          <w:webHidden/>
        </w:rPr>
        <w:instrText xml:space="preserve"> PAGEREF _Toc371516293 \h </w:instrText>
      </w:r>
      <w:r w:rsidR="00727131">
        <w:rPr>
          <w:noProof/>
          <w:webHidden/>
        </w:rPr>
      </w:r>
      <w:r w:rsidR="00727131">
        <w:rPr>
          <w:noProof/>
          <w:webHidden/>
        </w:rPr>
        <w:fldChar w:fldCharType="separate"/>
      </w:r>
      <w:ins w:id="55" w:author="Pierce Jr, Kenneth B (DFW)" w:date="2014-07-25T13:08:00Z">
        <w:r w:rsidR="00EA7C22">
          <w:rPr>
            <w:noProof/>
            <w:webHidden/>
          </w:rPr>
          <w:t>15</w:t>
        </w:r>
      </w:ins>
      <w:del w:id="56" w:author="Pierce Jr, Kenneth B (DFW)" w:date="2014-07-25T13:08:00Z">
        <w:r w:rsidR="00727131" w:rsidDel="00EA7C22">
          <w:rPr>
            <w:noProof/>
            <w:webHidden/>
          </w:rPr>
          <w:delText>16</w:delText>
        </w:r>
      </w:del>
      <w:r w:rsidR="00727131">
        <w:rPr>
          <w:noProof/>
          <w:webHidden/>
        </w:rPr>
        <w:fldChar w:fldCharType="end"/>
      </w:r>
      <w:r>
        <w:rPr>
          <w:noProof/>
        </w:rPr>
        <w:fldChar w:fldCharType="end"/>
      </w:r>
    </w:p>
    <w:p w:rsidR="00727131" w:rsidRDefault="0077405A">
      <w:pPr>
        <w:pStyle w:val="TOC1"/>
        <w:tabs>
          <w:tab w:val="right" w:leader="dot" w:pos="9350"/>
        </w:tabs>
        <w:rPr>
          <w:rFonts w:asciiTheme="minorHAnsi" w:eastAsiaTheme="minorEastAsia" w:hAnsiTheme="minorHAnsi" w:cstheme="minorBidi"/>
          <w:noProof/>
          <w:lang w:bidi="ar-SA"/>
        </w:rPr>
      </w:pPr>
      <w:r>
        <w:fldChar w:fldCharType="begin"/>
      </w:r>
      <w:r>
        <w:instrText xml:space="preserve"> HYPERLINK \l "_Toc371516294" </w:instrText>
      </w:r>
      <w:r>
        <w:fldChar w:fldCharType="separate"/>
      </w:r>
      <w:r w:rsidR="00727131" w:rsidRPr="00CF7072">
        <w:rPr>
          <w:rStyle w:val="Hyperlink"/>
          <w:noProof/>
        </w:rPr>
        <w:t>References (Including those from Appendix B)</w:t>
      </w:r>
      <w:r w:rsidR="00727131">
        <w:rPr>
          <w:noProof/>
          <w:webHidden/>
        </w:rPr>
        <w:tab/>
      </w:r>
      <w:r w:rsidR="00727131">
        <w:rPr>
          <w:noProof/>
          <w:webHidden/>
        </w:rPr>
        <w:fldChar w:fldCharType="begin"/>
      </w:r>
      <w:r w:rsidR="00727131">
        <w:rPr>
          <w:noProof/>
          <w:webHidden/>
        </w:rPr>
        <w:instrText xml:space="preserve"> PAGEREF _Toc371516294 \h </w:instrText>
      </w:r>
      <w:r w:rsidR="00727131">
        <w:rPr>
          <w:noProof/>
          <w:webHidden/>
        </w:rPr>
      </w:r>
      <w:r w:rsidR="00727131">
        <w:rPr>
          <w:noProof/>
          <w:webHidden/>
        </w:rPr>
        <w:fldChar w:fldCharType="separate"/>
      </w:r>
      <w:ins w:id="57" w:author="Pierce Jr, Kenneth B (DFW)" w:date="2014-07-25T13:08:00Z">
        <w:r w:rsidR="00EA7C22">
          <w:rPr>
            <w:noProof/>
            <w:webHidden/>
          </w:rPr>
          <w:t>16</w:t>
        </w:r>
      </w:ins>
      <w:del w:id="58" w:author="Pierce Jr, Kenneth B (DFW)" w:date="2014-07-25T13:08:00Z">
        <w:r w:rsidR="00727131" w:rsidDel="00EA7C22">
          <w:rPr>
            <w:noProof/>
            <w:webHidden/>
          </w:rPr>
          <w:delText>17</w:delText>
        </w:r>
      </w:del>
      <w:r w:rsidR="00727131">
        <w:rPr>
          <w:noProof/>
          <w:webHidden/>
        </w:rPr>
        <w:fldChar w:fldCharType="end"/>
      </w:r>
      <w:r>
        <w:rPr>
          <w:noProof/>
        </w:rPr>
        <w:fldChar w:fldCharType="end"/>
      </w:r>
    </w:p>
    <w:p w:rsidR="00727131" w:rsidRDefault="0077405A">
      <w:pPr>
        <w:pStyle w:val="TOC2"/>
        <w:tabs>
          <w:tab w:val="right" w:leader="dot" w:pos="9350"/>
        </w:tabs>
        <w:rPr>
          <w:rFonts w:asciiTheme="minorHAnsi" w:eastAsiaTheme="minorEastAsia" w:hAnsiTheme="minorHAnsi" w:cstheme="minorBidi"/>
          <w:noProof/>
          <w:lang w:bidi="ar-SA"/>
        </w:rPr>
      </w:pPr>
      <w:r>
        <w:fldChar w:fldCharType="begin"/>
      </w:r>
      <w:r>
        <w:instrText xml:space="preserve"> HYPERLINK \l "_Toc371516295" </w:instrText>
      </w:r>
      <w:r>
        <w:fldChar w:fldCharType="separate"/>
      </w:r>
      <w:r w:rsidR="00727131" w:rsidRPr="00CF7072">
        <w:rPr>
          <w:rStyle w:val="Hyperlink"/>
          <w:noProof/>
        </w:rPr>
        <w:t>Appendix A – Abbreviations, Common Acronyms, and Glossary</w:t>
      </w:r>
      <w:r w:rsidR="00727131">
        <w:rPr>
          <w:noProof/>
          <w:webHidden/>
        </w:rPr>
        <w:tab/>
      </w:r>
      <w:r w:rsidR="00727131">
        <w:rPr>
          <w:noProof/>
          <w:webHidden/>
        </w:rPr>
        <w:fldChar w:fldCharType="begin"/>
      </w:r>
      <w:r w:rsidR="00727131">
        <w:rPr>
          <w:noProof/>
          <w:webHidden/>
        </w:rPr>
        <w:instrText xml:space="preserve"> PAGEREF _Toc371516295 \h </w:instrText>
      </w:r>
      <w:r w:rsidR="00727131">
        <w:rPr>
          <w:noProof/>
          <w:webHidden/>
        </w:rPr>
      </w:r>
      <w:r w:rsidR="00727131">
        <w:rPr>
          <w:noProof/>
          <w:webHidden/>
        </w:rPr>
        <w:fldChar w:fldCharType="separate"/>
      </w:r>
      <w:ins w:id="59" w:author="Pierce Jr, Kenneth B (DFW)" w:date="2014-07-25T13:08:00Z">
        <w:r w:rsidR="00EA7C22">
          <w:rPr>
            <w:noProof/>
            <w:webHidden/>
          </w:rPr>
          <w:t>20</w:t>
        </w:r>
      </w:ins>
      <w:del w:id="60" w:author="Pierce Jr, Kenneth B (DFW)" w:date="2014-07-25T13:08:00Z">
        <w:r w:rsidR="00727131" w:rsidDel="00EA7C22">
          <w:rPr>
            <w:noProof/>
            <w:webHidden/>
          </w:rPr>
          <w:delText>21</w:delText>
        </w:r>
      </w:del>
      <w:r w:rsidR="00727131">
        <w:rPr>
          <w:noProof/>
          <w:webHidden/>
        </w:rPr>
        <w:fldChar w:fldCharType="end"/>
      </w:r>
      <w:r>
        <w:rPr>
          <w:noProof/>
        </w:rPr>
        <w:fldChar w:fldCharType="end"/>
      </w:r>
    </w:p>
    <w:p w:rsidR="00727131" w:rsidRDefault="0077405A">
      <w:pPr>
        <w:pStyle w:val="TOC2"/>
        <w:tabs>
          <w:tab w:val="right" w:leader="dot" w:pos="9350"/>
        </w:tabs>
        <w:rPr>
          <w:rFonts w:asciiTheme="minorHAnsi" w:eastAsiaTheme="minorEastAsia" w:hAnsiTheme="minorHAnsi" w:cstheme="minorBidi"/>
          <w:noProof/>
          <w:lang w:bidi="ar-SA"/>
        </w:rPr>
      </w:pPr>
      <w:r>
        <w:fldChar w:fldCharType="begin"/>
      </w:r>
      <w:r>
        <w:instrText xml:space="preserve"> HYPERLINK \l "_Toc371516296" </w:instrText>
      </w:r>
      <w:r>
        <w:fldChar w:fldCharType="separate"/>
      </w:r>
      <w:r w:rsidR="00727131" w:rsidRPr="00CF7072">
        <w:rPr>
          <w:rStyle w:val="Hyperlink"/>
          <w:noProof/>
        </w:rPr>
        <w:t>Appendix B Methods Excerpt from manuscript in preparation</w:t>
      </w:r>
      <w:r w:rsidR="00727131">
        <w:rPr>
          <w:noProof/>
          <w:webHidden/>
        </w:rPr>
        <w:tab/>
      </w:r>
      <w:r w:rsidR="00727131">
        <w:rPr>
          <w:noProof/>
          <w:webHidden/>
        </w:rPr>
        <w:fldChar w:fldCharType="begin"/>
      </w:r>
      <w:r w:rsidR="00727131">
        <w:rPr>
          <w:noProof/>
          <w:webHidden/>
        </w:rPr>
        <w:instrText xml:space="preserve"> PAGEREF _Toc371516296 \h </w:instrText>
      </w:r>
      <w:r w:rsidR="00727131">
        <w:rPr>
          <w:noProof/>
          <w:webHidden/>
        </w:rPr>
      </w:r>
      <w:r w:rsidR="00727131">
        <w:rPr>
          <w:noProof/>
          <w:webHidden/>
        </w:rPr>
        <w:fldChar w:fldCharType="separate"/>
      </w:r>
      <w:ins w:id="61" w:author="Pierce Jr, Kenneth B (DFW)" w:date="2014-07-25T13:08:00Z">
        <w:r w:rsidR="00EA7C22">
          <w:rPr>
            <w:noProof/>
            <w:webHidden/>
          </w:rPr>
          <w:t>21</w:t>
        </w:r>
      </w:ins>
      <w:del w:id="62" w:author="Pierce Jr, Kenneth B (DFW)" w:date="2014-07-25T13:08:00Z">
        <w:r w:rsidR="00727131" w:rsidDel="00EA7C22">
          <w:rPr>
            <w:noProof/>
            <w:webHidden/>
          </w:rPr>
          <w:delText>22</w:delText>
        </w:r>
      </w:del>
      <w:r w:rsidR="00727131">
        <w:rPr>
          <w:noProof/>
          <w:webHidden/>
        </w:rPr>
        <w:fldChar w:fldCharType="end"/>
      </w:r>
      <w:r>
        <w:rPr>
          <w:noProof/>
        </w:rPr>
        <w:fldChar w:fldCharType="end"/>
      </w:r>
    </w:p>
    <w:p w:rsidR="00727131" w:rsidRDefault="0077405A">
      <w:pPr>
        <w:pStyle w:val="TOC2"/>
        <w:tabs>
          <w:tab w:val="right" w:leader="dot" w:pos="9350"/>
        </w:tabs>
        <w:rPr>
          <w:rFonts w:asciiTheme="minorHAnsi" w:eastAsiaTheme="minorEastAsia" w:hAnsiTheme="minorHAnsi" w:cstheme="minorBidi"/>
          <w:noProof/>
          <w:lang w:bidi="ar-SA"/>
        </w:rPr>
      </w:pPr>
      <w:r>
        <w:fldChar w:fldCharType="begin"/>
      </w:r>
      <w:r>
        <w:instrText xml:space="preserve"> HYPERLINK \l "_Toc371516297" </w:instrText>
      </w:r>
      <w:r>
        <w:fldChar w:fldCharType="separate"/>
      </w:r>
      <w:r w:rsidR="00727131" w:rsidRPr="00CF7072">
        <w:rPr>
          <w:rStyle w:val="Hyperlink"/>
          <w:rFonts w:ascii="Times New Roman" w:hAnsi="Times New Roman"/>
          <w:noProof/>
        </w:rPr>
        <w:t>2. Methods</w:t>
      </w:r>
      <w:r w:rsidR="00727131">
        <w:rPr>
          <w:noProof/>
          <w:webHidden/>
        </w:rPr>
        <w:tab/>
      </w:r>
      <w:r w:rsidR="00727131">
        <w:rPr>
          <w:noProof/>
          <w:webHidden/>
        </w:rPr>
        <w:fldChar w:fldCharType="begin"/>
      </w:r>
      <w:r w:rsidR="00727131">
        <w:rPr>
          <w:noProof/>
          <w:webHidden/>
        </w:rPr>
        <w:instrText xml:space="preserve"> PAGEREF _Toc371516297 \h </w:instrText>
      </w:r>
      <w:r w:rsidR="00727131">
        <w:rPr>
          <w:noProof/>
          <w:webHidden/>
        </w:rPr>
      </w:r>
      <w:r w:rsidR="00727131">
        <w:rPr>
          <w:noProof/>
          <w:webHidden/>
        </w:rPr>
        <w:fldChar w:fldCharType="separate"/>
      </w:r>
      <w:ins w:id="63" w:author="Pierce Jr, Kenneth B (DFW)" w:date="2014-07-25T13:08:00Z">
        <w:r w:rsidR="00EA7C22">
          <w:rPr>
            <w:noProof/>
            <w:webHidden/>
          </w:rPr>
          <w:t>21</w:t>
        </w:r>
      </w:ins>
      <w:del w:id="64" w:author="Pierce Jr, Kenneth B (DFW)" w:date="2014-07-25T13:08:00Z">
        <w:r w:rsidR="00727131" w:rsidDel="00EA7C22">
          <w:rPr>
            <w:noProof/>
            <w:webHidden/>
          </w:rPr>
          <w:delText>22</w:delText>
        </w:r>
      </w:del>
      <w:r w:rsidR="00727131">
        <w:rPr>
          <w:noProof/>
          <w:webHidden/>
        </w:rPr>
        <w:fldChar w:fldCharType="end"/>
      </w:r>
      <w:r>
        <w:rPr>
          <w:noProof/>
        </w:rPr>
        <w:fldChar w:fldCharType="end"/>
      </w:r>
    </w:p>
    <w:p w:rsidR="00727131" w:rsidRDefault="0077405A">
      <w:pPr>
        <w:pStyle w:val="TOC3"/>
        <w:tabs>
          <w:tab w:val="right" w:leader="dot" w:pos="9350"/>
        </w:tabs>
        <w:rPr>
          <w:rFonts w:asciiTheme="minorHAnsi" w:eastAsiaTheme="minorEastAsia" w:hAnsiTheme="minorHAnsi" w:cstheme="minorBidi"/>
          <w:noProof/>
          <w:lang w:bidi="ar-SA"/>
        </w:rPr>
      </w:pPr>
      <w:r>
        <w:fldChar w:fldCharType="begin"/>
      </w:r>
      <w:r>
        <w:instrText xml:space="preserve"> HYPERLINK \l "_Toc371516298" </w:instrText>
      </w:r>
      <w:r>
        <w:fldChar w:fldCharType="separate"/>
      </w:r>
      <w:r w:rsidR="00727131" w:rsidRPr="00CF7072">
        <w:rPr>
          <w:rStyle w:val="Hyperlink"/>
          <w:noProof/>
        </w:rPr>
        <w:t>2.1 Mapping “change events”</w:t>
      </w:r>
      <w:r w:rsidR="00727131">
        <w:rPr>
          <w:noProof/>
          <w:webHidden/>
        </w:rPr>
        <w:tab/>
      </w:r>
      <w:r w:rsidR="00727131">
        <w:rPr>
          <w:noProof/>
          <w:webHidden/>
        </w:rPr>
        <w:fldChar w:fldCharType="begin"/>
      </w:r>
      <w:r w:rsidR="00727131">
        <w:rPr>
          <w:noProof/>
          <w:webHidden/>
        </w:rPr>
        <w:instrText xml:space="preserve"> PAGEREF _Toc371516298 \h </w:instrText>
      </w:r>
      <w:r w:rsidR="00727131">
        <w:rPr>
          <w:noProof/>
          <w:webHidden/>
        </w:rPr>
      </w:r>
      <w:r w:rsidR="00727131">
        <w:rPr>
          <w:noProof/>
          <w:webHidden/>
        </w:rPr>
        <w:fldChar w:fldCharType="separate"/>
      </w:r>
      <w:ins w:id="65" w:author="Pierce Jr, Kenneth B (DFW)" w:date="2014-07-25T13:08:00Z">
        <w:r w:rsidR="00EA7C22">
          <w:rPr>
            <w:noProof/>
            <w:webHidden/>
          </w:rPr>
          <w:t>21</w:t>
        </w:r>
      </w:ins>
      <w:del w:id="66" w:author="Pierce Jr, Kenneth B (DFW)" w:date="2014-07-25T13:08:00Z">
        <w:r w:rsidR="00727131" w:rsidDel="00EA7C22">
          <w:rPr>
            <w:noProof/>
            <w:webHidden/>
          </w:rPr>
          <w:delText>22</w:delText>
        </w:r>
      </w:del>
      <w:r w:rsidR="00727131">
        <w:rPr>
          <w:noProof/>
          <w:webHidden/>
        </w:rPr>
        <w:fldChar w:fldCharType="end"/>
      </w:r>
      <w:r>
        <w:rPr>
          <w:noProof/>
        </w:rPr>
        <w:fldChar w:fldCharType="end"/>
      </w:r>
    </w:p>
    <w:p w:rsidR="00727131" w:rsidRDefault="0077405A">
      <w:pPr>
        <w:pStyle w:val="TOC3"/>
        <w:tabs>
          <w:tab w:val="right" w:leader="dot" w:pos="9350"/>
        </w:tabs>
        <w:rPr>
          <w:rFonts w:asciiTheme="minorHAnsi" w:eastAsiaTheme="minorEastAsia" w:hAnsiTheme="minorHAnsi" w:cstheme="minorBidi"/>
          <w:noProof/>
          <w:lang w:bidi="ar-SA"/>
        </w:rPr>
      </w:pPr>
      <w:r>
        <w:fldChar w:fldCharType="begin"/>
      </w:r>
      <w:r>
        <w:instrText xml:space="preserve"> HYPERLINK \l "_Toc371516299" </w:instrText>
      </w:r>
      <w:r>
        <w:fldChar w:fldCharType="separate"/>
      </w:r>
      <w:r w:rsidR="00727131" w:rsidRPr="00CF7072">
        <w:rPr>
          <w:rStyle w:val="Hyperlink"/>
          <w:noProof/>
        </w:rPr>
        <w:t>2.2 Image data processing</w:t>
      </w:r>
      <w:r w:rsidR="00727131">
        <w:rPr>
          <w:noProof/>
          <w:webHidden/>
        </w:rPr>
        <w:tab/>
      </w:r>
      <w:r w:rsidR="00727131">
        <w:rPr>
          <w:noProof/>
          <w:webHidden/>
        </w:rPr>
        <w:fldChar w:fldCharType="begin"/>
      </w:r>
      <w:r w:rsidR="00727131">
        <w:rPr>
          <w:noProof/>
          <w:webHidden/>
        </w:rPr>
        <w:instrText xml:space="preserve"> PAGEREF _Toc371516299 \h </w:instrText>
      </w:r>
      <w:r w:rsidR="00727131">
        <w:rPr>
          <w:noProof/>
          <w:webHidden/>
        </w:rPr>
      </w:r>
      <w:r w:rsidR="00727131">
        <w:rPr>
          <w:noProof/>
          <w:webHidden/>
        </w:rPr>
        <w:fldChar w:fldCharType="separate"/>
      </w:r>
      <w:ins w:id="67" w:author="Pierce Jr, Kenneth B (DFW)" w:date="2014-07-25T13:08:00Z">
        <w:r w:rsidR="00EA7C22">
          <w:rPr>
            <w:noProof/>
            <w:webHidden/>
          </w:rPr>
          <w:t>24</w:t>
        </w:r>
      </w:ins>
      <w:del w:id="68" w:author="Pierce Jr, Kenneth B (DFW)" w:date="2014-07-25T13:08:00Z">
        <w:r w:rsidR="00727131" w:rsidDel="00EA7C22">
          <w:rPr>
            <w:noProof/>
            <w:webHidden/>
          </w:rPr>
          <w:delText>25</w:delText>
        </w:r>
      </w:del>
      <w:r w:rsidR="00727131">
        <w:rPr>
          <w:noProof/>
          <w:webHidden/>
        </w:rPr>
        <w:fldChar w:fldCharType="end"/>
      </w:r>
      <w:r>
        <w:rPr>
          <w:noProof/>
        </w:rPr>
        <w:fldChar w:fldCharType="end"/>
      </w:r>
    </w:p>
    <w:p w:rsidR="00727131" w:rsidRDefault="0077405A">
      <w:pPr>
        <w:pStyle w:val="TOC3"/>
        <w:tabs>
          <w:tab w:val="right" w:leader="dot" w:pos="9350"/>
        </w:tabs>
        <w:rPr>
          <w:rFonts w:asciiTheme="minorHAnsi" w:eastAsiaTheme="minorEastAsia" w:hAnsiTheme="minorHAnsi" w:cstheme="minorBidi"/>
          <w:noProof/>
          <w:lang w:bidi="ar-SA"/>
        </w:rPr>
      </w:pPr>
      <w:r>
        <w:fldChar w:fldCharType="begin"/>
      </w:r>
      <w:r>
        <w:instrText xml:space="preserve"> HYPERLINK \l "_Toc371516300" </w:instrText>
      </w:r>
      <w:r>
        <w:fldChar w:fldCharType="separate"/>
      </w:r>
      <w:r w:rsidR="00727131" w:rsidRPr="00CF7072">
        <w:rPr>
          <w:rStyle w:val="Hyperlink"/>
          <w:noProof/>
        </w:rPr>
        <w:t>2.3 Land Cover modeling</w:t>
      </w:r>
      <w:r w:rsidR="00727131">
        <w:rPr>
          <w:noProof/>
          <w:webHidden/>
        </w:rPr>
        <w:tab/>
      </w:r>
      <w:r w:rsidR="00727131">
        <w:rPr>
          <w:noProof/>
          <w:webHidden/>
        </w:rPr>
        <w:fldChar w:fldCharType="begin"/>
      </w:r>
      <w:r w:rsidR="00727131">
        <w:rPr>
          <w:noProof/>
          <w:webHidden/>
        </w:rPr>
        <w:instrText xml:space="preserve"> PAGEREF _Toc371516300 \h </w:instrText>
      </w:r>
      <w:r w:rsidR="00727131">
        <w:rPr>
          <w:noProof/>
          <w:webHidden/>
        </w:rPr>
      </w:r>
      <w:r w:rsidR="00727131">
        <w:rPr>
          <w:noProof/>
          <w:webHidden/>
        </w:rPr>
        <w:fldChar w:fldCharType="separate"/>
      </w:r>
      <w:ins w:id="69" w:author="Pierce Jr, Kenneth B (DFW)" w:date="2014-07-25T13:08:00Z">
        <w:r w:rsidR="00EA7C22">
          <w:rPr>
            <w:noProof/>
            <w:webHidden/>
          </w:rPr>
          <w:t>25</w:t>
        </w:r>
      </w:ins>
      <w:del w:id="70" w:author="Pierce Jr, Kenneth B (DFW)" w:date="2014-07-25T13:08:00Z">
        <w:r w:rsidR="00727131" w:rsidDel="00EA7C22">
          <w:rPr>
            <w:noProof/>
            <w:webHidden/>
          </w:rPr>
          <w:delText>26</w:delText>
        </w:r>
      </w:del>
      <w:r w:rsidR="00727131">
        <w:rPr>
          <w:noProof/>
          <w:webHidden/>
        </w:rPr>
        <w:fldChar w:fldCharType="end"/>
      </w:r>
      <w:r>
        <w:rPr>
          <w:noProof/>
        </w:rPr>
        <w:fldChar w:fldCharType="end"/>
      </w:r>
    </w:p>
    <w:p w:rsidR="00727131" w:rsidRDefault="0077405A">
      <w:pPr>
        <w:pStyle w:val="TOC3"/>
        <w:tabs>
          <w:tab w:val="right" w:leader="dot" w:pos="9350"/>
        </w:tabs>
        <w:rPr>
          <w:rFonts w:asciiTheme="minorHAnsi" w:eastAsiaTheme="minorEastAsia" w:hAnsiTheme="minorHAnsi" w:cstheme="minorBidi"/>
          <w:noProof/>
          <w:lang w:bidi="ar-SA"/>
        </w:rPr>
      </w:pPr>
      <w:r>
        <w:fldChar w:fldCharType="begin"/>
      </w:r>
      <w:r>
        <w:instrText xml:space="preserve"> HYPERLINK \l "_Toc371516301" </w:instrText>
      </w:r>
      <w:r>
        <w:fldChar w:fldCharType="separate"/>
      </w:r>
      <w:r w:rsidR="00727131" w:rsidRPr="00CF7072">
        <w:rPr>
          <w:rStyle w:val="Hyperlink"/>
          <w:noProof/>
        </w:rPr>
        <w:t>2.4 Segment generation</w:t>
      </w:r>
      <w:r w:rsidR="00727131">
        <w:rPr>
          <w:noProof/>
          <w:webHidden/>
        </w:rPr>
        <w:tab/>
      </w:r>
      <w:r w:rsidR="00727131">
        <w:rPr>
          <w:noProof/>
          <w:webHidden/>
        </w:rPr>
        <w:fldChar w:fldCharType="begin"/>
      </w:r>
      <w:r w:rsidR="00727131">
        <w:rPr>
          <w:noProof/>
          <w:webHidden/>
        </w:rPr>
        <w:instrText xml:space="preserve"> PAGEREF _Toc371516301 \h </w:instrText>
      </w:r>
      <w:r w:rsidR="00727131">
        <w:rPr>
          <w:noProof/>
          <w:webHidden/>
        </w:rPr>
      </w:r>
      <w:r w:rsidR="00727131">
        <w:rPr>
          <w:noProof/>
          <w:webHidden/>
        </w:rPr>
        <w:fldChar w:fldCharType="separate"/>
      </w:r>
      <w:ins w:id="71" w:author="Pierce Jr, Kenneth B (DFW)" w:date="2014-07-25T13:08:00Z">
        <w:r w:rsidR="00EA7C22">
          <w:rPr>
            <w:noProof/>
            <w:webHidden/>
          </w:rPr>
          <w:t>28</w:t>
        </w:r>
      </w:ins>
      <w:del w:id="72" w:author="Pierce Jr, Kenneth B (DFW)" w:date="2014-07-25T13:08:00Z">
        <w:r w:rsidR="00727131" w:rsidDel="00EA7C22">
          <w:rPr>
            <w:noProof/>
            <w:webHidden/>
          </w:rPr>
          <w:delText>29</w:delText>
        </w:r>
      </w:del>
      <w:r w:rsidR="00727131">
        <w:rPr>
          <w:noProof/>
          <w:webHidden/>
        </w:rPr>
        <w:fldChar w:fldCharType="end"/>
      </w:r>
      <w:r>
        <w:rPr>
          <w:noProof/>
        </w:rPr>
        <w:fldChar w:fldCharType="end"/>
      </w:r>
    </w:p>
    <w:p w:rsidR="00727131" w:rsidRDefault="0077405A">
      <w:pPr>
        <w:pStyle w:val="TOC3"/>
        <w:tabs>
          <w:tab w:val="right" w:leader="dot" w:pos="9350"/>
        </w:tabs>
        <w:rPr>
          <w:rFonts w:asciiTheme="minorHAnsi" w:eastAsiaTheme="minorEastAsia" w:hAnsiTheme="minorHAnsi" w:cstheme="minorBidi"/>
          <w:noProof/>
          <w:lang w:bidi="ar-SA"/>
        </w:rPr>
      </w:pPr>
      <w:r>
        <w:fldChar w:fldCharType="begin"/>
      </w:r>
      <w:r>
        <w:instrText xml:space="preserve"> HYPERLINK \l "_Toc371516302" </w:instrText>
      </w:r>
      <w:r>
        <w:fldChar w:fldCharType="separate"/>
      </w:r>
      <w:r w:rsidR="00727131" w:rsidRPr="00CF7072">
        <w:rPr>
          <w:rStyle w:val="Hyperlink"/>
          <w:noProof/>
        </w:rPr>
        <w:t>2.5 Round 1 training data and the AAViewer</w:t>
      </w:r>
      <w:r w:rsidR="00727131">
        <w:rPr>
          <w:noProof/>
          <w:webHidden/>
        </w:rPr>
        <w:tab/>
      </w:r>
      <w:r w:rsidR="00727131">
        <w:rPr>
          <w:noProof/>
          <w:webHidden/>
        </w:rPr>
        <w:fldChar w:fldCharType="begin"/>
      </w:r>
      <w:r w:rsidR="00727131">
        <w:rPr>
          <w:noProof/>
          <w:webHidden/>
        </w:rPr>
        <w:instrText xml:space="preserve"> PAGEREF _Toc371516302 \h </w:instrText>
      </w:r>
      <w:r w:rsidR="00727131">
        <w:rPr>
          <w:noProof/>
          <w:webHidden/>
        </w:rPr>
      </w:r>
      <w:r w:rsidR="00727131">
        <w:rPr>
          <w:noProof/>
          <w:webHidden/>
        </w:rPr>
        <w:fldChar w:fldCharType="separate"/>
      </w:r>
      <w:ins w:id="73" w:author="Pierce Jr, Kenneth B (DFW)" w:date="2014-07-25T13:08:00Z">
        <w:r w:rsidR="00EA7C22">
          <w:rPr>
            <w:noProof/>
            <w:webHidden/>
          </w:rPr>
          <w:t>31</w:t>
        </w:r>
      </w:ins>
      <w:del w:id="74" w:author="Pierce Jr, Kenneth B (DFW)" w:date="2014-07-25T13:08:00Z">
        <w:r w:rsidR="00727131" w:rsidDel="00EA7C22">
          <w:rPr>
            <w:noProof/>
            <w:webHidden/>
          </w:rPr>
          <w:delText>32</w:delText>
        </w:r>
      </w:del>
      <w:r w:rsidR="00727131">
        <w:rPr>
          <w:noProof/>
          <w:webHidden/>
        </w:rPr>
        <w:fldChar w:fldCharType="end"/>
      </w:r>
      <w:r>
        <w:rPr>
          <w:noProof/>
        </w:rPr>
        <w:fldChar w:fldCharType="end"/>
      </w:r>
    </w:p>
    <w:p w:rsidR="00727131" w:rsidRDefault="0077405A">
      <w:pPr>
        <w:pStyle w:val="TOC3"/>
        <w:tabs>
          <w:tab w:val="right" w:leader="dot" w:pos="9350"/>
        </w:tabs>
        <w:rPr>
          <w:rFonts w:asciiTheme="minorHAnsi" w:eastAsiaTheme="minorEastAsia" w:hAnsiTheme="minorHAnsi" w:cstheme="minorBidi"/>
          <w:noProof/>
          <w:lang w:bidi="ar-SA"/>
        </w:rPr>
      </w:pPr>
      <w:r>
        <w:fldChar w:fldCharType="begin"/>
      </w:r>
      <w:r>
        <w:instrText xml:space="preserve"> HYPERLINK \l "_Toc371516303" </w:instrText>
      </w:r>
      <w:r>
        <w:fldChar w:fldCharType="separate"/>
      </w:r>
      <w:r w:rsidR="00727131" w:rsidRPr="00CF7072">
        <w:rPr>
          <w:rStyle w:val="Hyperlink"/>
          <w:noProof/>
        </w:rPr>
        <w:t>2.6 Statistical predictions with Random Forests</w:t>
      </w:r>
      <w:r w:rsidR="00727131">
        <w:rPr>
          <w:noProof/>
          <w:webHidden/>
        </w:rPr>
        <w:tab/>
      </w:r>
      <w:r w:rsidR="00727131">
        <w:rPr>
          <w:noProof/>
          <w:webHidden/>
        </w:rPr>
        <w:fldChar w:fldCharType="begin"/>
      </w:r>
      <w:r w:rsidR="00727131">
        <w:rPr>
          <w:noProof/>
          <w:webHidden/>
        </w:rPr>
        <w:instrText xml:space="preserve"> PAGEREF _Toc371516303 \h </w:instrText>
      </w:r>
      <w:r w:rsidR="00727131">
        <w:rPr>
          <w:noProof/>
          <w:webHidden/>
        </w:rPr>
      </w:r>
      <w:r w:rsidR="00727131">
        <w:rPr>
          <w:noProof/>
          <w:webHidden/>
        </w:rPr>
        <w:fldChar w:fldCharType="separate"/>
      </w:r>
      <w:ins w:id="75" w:author="Pierce Jr, Kenneth B (DFW)" w:date="2014-07-25T13:08:00Z">
        <w:r w:rsidR="00EA7C22">
          <w:rPr>
            <w:noProof/>
            <w:webHidden/>
          </w:rPr>
          <w:t>35</w:t>
        </w:r>
      </w:ins>
      <w:del w:id="76" w:author="Pierce Jr, Kenneth B (DFW)" w:date="2014-07-25T13:08:00Z">
        <w:r w:rsidR="00727131" w:rsidDel="00EA7C22">
          <w:rPr>
            <w:noProof/>
            <w:webHidden/>
          </w:rPr>
          <w:delText>36</w:delText>
        </w:r>
      </w:del>
      <w:r w:rsidR="00727131">
        <w:rPr>
          <w:noProof/>
          <w:webHidden/>
        </w:rPr>
        <w:fldChar w:fldCharType="end"/>
      </w:r>
      <w:r>
        <w:rPr>
          <w:noProof/>
        </w:rPr>
        <w:fldChar w:fldCharType="end"/>
      </w:r>
    </w:p>
    <w:p w:rsidR="00727131" w:rsidRDefault="0077405A">
      <w:pPr>
        <w:pStyle w:val="TOC3"/>
        <w:tabs>
          <w:tab w:val="right" w:leader="dot" w:pos="9350"/>
        </w:tabs>
        <w:rPr>
          <w:rFonts w:asciiTheme="minorHAnsi" w:eastAsiaTheme="minorEastAsia" w:hAnsiTheme="minorHAnsi" w:cstheme="minorBidi"/>
          <w:noProof/>
          <w:lang w:bidi="ar-SA"/>
        </w:rPr>
      </w:pPr>
      <w:r>
        <w:fldChar w:fldCharType="begin"/>
      </w:r>
      <w:r>
        <w:instrText xml:space="preserve"> HYPERLINK \l "_Toc371516304" </w:instrText>
      </w:r>
      <w:r>
        <w:fldChar w:fldCharType="separate"/>
      </w:r>
      <w:r w:rsidR="00727131" w:rsidRPr="00CF7072">
        <w:rPr>
          <w:rStyle w:val="Hyperlink"/>
          <w:noProof/>
        </w:rPr>
        <w:t>2.7 AA Procedures –Eliminating Commission</w:t>
      </w:r>
      <w:r w:rsidR="00727131">
        <w:rPr>
          <w:noProof/>
          <w:webHidden/>
        </w:rPr>
        <w:tab/>
      </w:r>
      <w:r w:rsidR="00727131">
        <w:rPr>
          <w:noProof/>
          <w:webHidden/>
        </w:rPr>
        <w:fldChar w:fldCharType="begin"/>
      </w:r>
      <w:r w:rsidR="00727131">
        <w:rPr>
          <w:noProof/>
          <w:webHidden/>
        </w:rPr>
        <w:instrText xml:space="preserve"> PAGEREF _Toc371516304 \h </w:instrText>
      </w:r>
      <w:r w:rsidR="00727131">
        <w:rPr>
          <w:noProof/>
          <w:webHidden/>
        </w:rPr>
      </w:r>
      <w:r w:rsidR="00727131">
        <w:rPr>
          <w:noProof/>
          <w:webHidden/>
        </w:rPr>
        <w:fldChar w:fldCharType="separate"/>
      </w:r>
      <w:ins w:id="77" w:author="Pierce Jr, Kenneth B (DFW)" w:date="2014-07-25T13:08:00Z">
        <w:r w:rsidR="00EA7C22">
          <w:rPr>
            <w:noProof/>
            <w:webHidden/>
          </w:rPr>
          <w:t>37</w:t>
        </w:r>
      </w:ins>
      <w:del w:id="78" w:author="Pierce Jr, Kenneth B (DFW)" w:date="2014-07-25T13:08:00Z">
        <w:r w:rsidR="00727131" w:rsidDel="00EA7C22">
          <w:rPr>
            <w:noProof/>
            <w:webHidden/>
          </w:rPr>
          <w:delText>38</w:delText>
        </w:r>
      </w:del>
      <w:r w:rsidR="00727131">
        <w:rPr>
          <w:noProof/>
          <w:webHidden/>
        </w:rPr>
        <w:fldChar w:fldCharType="end"/>
      </w:r>
      <w:r>
        <w:rPr>
          <w:noProof/>
        </w:rPr>
        <w:fldChar w:fldCharType="end"/>
      </w:r>
    </w:p>
    <w:p w:rsidR="00727131" w:rsidRDefault="0077405A">
      <w:pPr>
        <w:pStyle w:val="TOC3"/>
        <w:tabs>
          <w:tab w:val="right" w:leader="dot" w:pos="9350"/>
        </w:tabs>
        <w:rPr>
          <w:rFonts w:asciiTheme="minorHAnsi" w:eastAsiaTheme="minorEastAsia" w:hAnsiTheme="minorHAnsi" w:cstheme="minorBidi"/>
          <w:noProof/>
          <w:lang w:bidi="ar-SA"/>
        </w:rPr>
      </w:pPr>
      <w:r>
        <w:fldChar w:fldCharType="begin"/>
      </w:r>
      <w:r>
        <w:instrText xml:space="preserve"> HYPERLINK \l "_Toc37151630</w:instrText>
      </w:r>
      <w:r>
        <w:instrText xml:space="preserve">5" </w:instrText>
      </w:r>
      <w:r>
        <w:fldChar w:fldCharType="separate"/>
      </w:r>
      <w:r w:rsidR="00727131" w:rsidRPr="00CF7072">
        <w:rPr>
          <w:rStyle w:val="Hyperlink"/>
          <w:noProof/>
        </w:rPr>
        <w:t>2.8 AA Procedures- Estimating Omission</w:t>
      </w:r>
      <w:r w:rsidR="00727131">
        <w:rPr>
          <w:noProof/>
          <w:webHidden/>
        </w:rPr>
        <w:tab/>
      </w:r>
      <w:r w:rsidR="00727131">
        <w:rPr>
          <w:noProof/>
          <w:webHidden/>
        </w:rPr>
        <w:fldChar w:fldCharType="begin"/>
      </w:r>
      <w:r w:rsidR="00727131">
        <w:rPr>
          <w:noProof/>
          <w:webHidden/>
        </w:rPr>
        <w:instrText xml:space="preserve"> PAGEREF _Toc371516305 \h </w:instrText>
      </w:r>
      <w:r w:rsidR="00727131">
        <w:rPr>
          <w:noProof/>
          <w:webHidden/>
        </w:rPr>
      </w:r>
      <w:r w:rsidR="00727131">
        <w:rPr>
          <w:noProof/>
          <w:webHidden/>
        </w:rPr>
        <w:fldChar w:fldCharType="separate"/>
      </w:r>
      <w:ins w:id="79" w:author="Pierce Jr, Kenneth B (DFW)" w:date="2014-07-25T13:08:00Z">
        <w:r w:rsidR="00EA7C22">
          <w:rPr>
            <w:noProof/>
            <w:webHidden/>
          </w:rPr>
          <w:t>39</w:t>
        </w:r>
      </w:ins>
      <w:del w:id="80" w:author="Pierce Jr, Kenneth B (DFW)" w:date="2014-07-25T13:08:00Z">
        <w:r w:rsidR="00727131" w:rsidDel="00EA7C22">
          <w:rPr>
            <w:noProof/>
            <w:webHidden/>
          </w:rPr>
          <w:delText>40</w:delText>
        </w:r>
      </w:del>
      <w:r w:rsidR="00727131">
        <w:rPr>
          <w:noProof/>
          <w:webHidden/>
        </w:rPr>
        <w:fldChar w:fldCharType="end"/>
      </w:r>
      <w:r>
        <w:rPr>
          <w:noProof/>
        </w:rPr>
        <w:fldChar w:fldCharType="end"/>
      </w:r>
    </w:p>
    <w:p w:rsidR="00727131" w:rsidRDefault="0077405A">
      <w:pPr>
        <w:pStyle w:val="TOC3"/>
        <w:tabs>
          <w:tab w:val="right" w:leader="dot" w:pos="9350"/>
        </w:tabs>
        <w:rPr>
          <w:rFonts w:asciiTheme="minorHAnsi" w:eastAsiaTheme="minorEastAsia" w:hAnsiTheme="minorHAnsi" w:cstheme="minorBidi"/>
          <w:noProof/>
          <w:lang w:bidi="ar-SA"/>
        </w:rPr>
      </w:pPr>
      <w:r>
        <w:fldChar w:fldCharType="begin"/>
      </w:r>
      <w:r>
        <w:instrText xml:space="preserve"> HYPERLINK \l "_Toc371516306" </w:instrText>
      </w:r>
      <w:r>
        <w:fldChar w:fldCharType="separate"/>
      </w:r>
      <w:r w:rsidR="00727131" w:rsidRPr="00CF7072">
        <w:rPr>
          <w:rStyle w:val="Hyperlink"/>
          <w:noProof/>
        </w:rPr>
        <w:t>2.9 Land cover mapping accuracy</w:t>
      </w:r>
      <w:r w:rsidR="00727131">
        <w:rPr>
          <w:noProof/>
          <w:webHidden/>
        </w:rPr>
        <w:tab/>
      </w:r>
      <w:r w:rsidR="00727131">
        <w:rPr>
          <w:noProof/>
          <w:webHidden/>
        </w:rPr>
        <w:fldChar w:fldCharType="begin"/>
      </w:r>
      <w:r w:rsidR="00727131">
        <w:rPr>
          <w:noProof/>
          <w:webHidden/>
        </w:rPr>
        <w:instrText xml:space="preserve"> PAGEREF _Toc371516306 \h </w:instrText>
      </w:r>
      <w:r w:rsidR="00727131">
        <w:rPr>
          <w:noProof/>
          <w:webHidden/>
        </w:rPr>
      </w:r>
      <w:r w:rsidR="00727131">
        <w:rPr>
          <w:noProof/>
          <w:webHidden/>
        </w:rPr>
        <w:fldChar w:fldCharType="separate"/>
      </w:r>
      <w:ins w:id="81" w:author="Pierce Jr, Kenneth B (DFW)" w:date="2014-07-25T13:08:00Z">
        <w:r w:rsidR="00EA7C22">
          <w:rPr>
            <w:noProof/>
            <w:webHidden/>
          </w:rPr>
          <w:t>40</w:t>
        </w:r>
      </w:ins>
      <w:del w:id="82" w:author="Pierce Jr, Kenneth B (DFW)" w:date="2014-07-25T13:08:00Z">
        <w:r w:rsidR="00727131" w:rsidDel="00EA7C22">
          <w:rPr>
            <w:noProof/>
            <w:webHidden/>
          </w:rPr>
          <w:delText>41</w:delText>
        </w:r>
      </w:del>
      <w:r w:rsidR="00727131">
        <w:rPr>
          <w:noProof/>
          <w:webHidden/>
        </w:rPr>
        <w:fldChar w:fldCharType="end"/>
      </w:r>
      <w:r>
        <w:rPr>
          <w:noProof/>
        </w:rPr>
        <w:fldChar w:fldCharType="end"/>
      </w:r>
    </w:p>
    <w:p w:rsidR="00727131" w:rsidRDefault="0077405A">
      <w:pPr>
        <w:pStyle w:val="TOC3"/>
        <w:tabs>
          <w:tab w:val="right" w:leader="dot" w:pos="9350"/>
        </w:tabs>
        <w:rPr>
          <w:rFonts w:asciiTheme="minorHAnsi" w:eastAsiaTheme="minorEastAsia" w:hAnsiTheme="minorHAnsi" w:cstheme="minorBidi"/>
          <w:noProof/>
          <w:lang w:bidi="ar-SA"/>
        </w:rPr>
      </w:pPr>
      <w:r>
        <w:fldChar w:fldCharType="begin"/>
      </w:r>
      <w:r>
        <w:instrText xml:space="preserve"> HYPERLINK \l "_Toc371516307" </w:instrText>
      </w:r>
      <w:r>
        <w:fldChar w:fldCharType="separate"/>
      </w:r>
      <w:r w:rsidR="00727131" w:rsidRPr="00CF7072">
        <w:rPr>
          <w:rStyle w:val="Hyperlink"/>
          <w:noProof/>
        </w:rPr>
        <w:t>2.10 Analysis of change polygons</w:t>
      </w:r>
      <w:r w:rsidR="00727131">
        <w:rPr>
          <w:noProof/>
          <w:webHidden/>
        </w:rPr>
        <w:tab/>
      </w:r>
      <w:r w:rsidR="00727131">
        <w:rPr>
          <w:noProof/>
          <w:webHidden/>
        </w:rPr>
        <w:fldChar w:fldCharType="begin"/>
      </w:r>
      <w:r w:rsidR="00727131">
        <w:rPr>
          <w:noProof/>
          <w:webHidden/>
        </w:rPr>
        <w:instrText xml:space="preserve"> PAGEREF _Toc371516307 \h </w:instrText>
      </w:r>
      <w:r w:rsidR="00727131">
        <w:rPr>
          <w:noProof/>
          <w:webHidden/>
        </w:rPr>
      </w:r>
      <w:r w:rsidR="00727131">
        <w:rPr>
          <w:noProof/>
          <w:webHidden/>
        </w:rPr>
        <w:fldChar w:fldCharType="separate"/>
      </w:r>
      <w:ins w:id="83" w:author="Pierce Jr, Kenneth B (DFW)" w:date="2014-07-25T13:08:00Z">
        <w:r w:rsidR="00EA7C22">
          <w:rPr>
            <w:noProof/>
            <w:webHidden/>
          </w:rPr>
          <w:t>41</w:t>
        </w:r>
      </w:ins>
      <w:del w:id="84" w:author="Pierce Jr, Kenneth B (DFW)" w:date="2014-07-25T13:08:00Z">
        <w:r w:rsidR="00727131" w:rsidDel="00EA7C22">
          <w:rPr>
            <w:noProof/>
            <w:webHidden/>
          </w:rPr>
          <w:delText>42</w:delText>
        </w:r>
      </w:del>
      <w:r w:rsidR="00727131">
        <w:rPr>
          <w:noProof/>
          <w:webHidden/>
        </w:rPr>
        <w:fldChar w:fldCharType="end"/>
      </w:r>
      <w:r>
        <w:rPr>
          <w:noProof/>
        </w:rPr>
        <w:fldChar w:fldCharType="end"/>
      </w:r>
    </w:p>
    <w:p w:rsidR="00727131" w:rsidRDefault="0077405A">
      <w:pPr>
        <w:pStyle w:val="TOC2"/>
        <w:tabs>
          <w:tab w:val="right" w:leader="dot" w:pos="9350"/>
        </w:tabs>
        <w:rPr>
          <w:rFonts w:asciiTheme="minorHAnsi" w:eastAsiaTheme="minorEastAsia" w:hAnsiTheme="minorHAnsi" w:cstheme="minorBidi"/>
          <w:noProof/>
          <w:lang w:bidi="ar-SA"/>
        </w:rPr>
      </w:pPr>
      <w:r>
        <w:fldChar w:fldCharType="begin"/>
      </w:r>
      <w:r>
        <w:instrText xml:space="preserve"> HYPERLINK \l "_Toc371516308" </w:instrText>
      </w:r>
      <w:r>
        <w:fldChar w:fldCharType="separate"/>
      </w:r>
      <w:r w:rsidR="00727131" w:rsidRPr="00CF7072">
        <w:rPr>
          <w:rStyle w:val="Hyperlink"/>
          <w:noProof/>
        </w:rPr>
        <w:t>Appendix C – HRCD Analysis Tracking Spreadsheet</w:t>
      </w:r>
      <w:r w:rsidR="00727131">
        <w:rPr>
          <w:noProof/>
          <w:webHidden/>
        </w:rPr>
        <w:tab/>
      </w:r>
      <w:r w:rsidR="00727131">
        <w:rPr>
          <w:noProof/>
          <w:webHidden/>
        </w:rPr>
        <w:fldChar w:fldCharType="begin"/>
      </w:r>
      <w:r w:rsidR="00727131">
        <w:rPr>
          <w:noProof/>
          <w:webHidden/>
        </w:rPr>
        <w:instrText xml:space="preserve"> PAGEREF _Toc371516308 \h </w:instrText>
      </w:r>
      <w:r w:rsidR="00727131">
        <w:rPr>
          <w:noProof/>
          <w:webHidden/>
        </w:rPr>
      </w:r>
      <w:r w:rsidR="00727131">
        <w:rPr>
          <w:noProof/>
          <w:webHidden/>
        </w:rPr>
        <w:fldChar w:fldCharType="separate"/>
      </w:r>
      <w:ins w:id="85" w:author="Pierce Jr, Kenneth B (DFW)" w:date="2014-07-25T13:08:00Z">
        <w:r w:rsidR="00EA7C22">
          <w:rPr>
            <w:noProof/>
            <w:webHidden/>
          </w:rPr>
          <w:t>42</w:t>
        </w:r>
      </w:ins>
      <w:del w:id="86" w:author="Pierce Jr, Kenneth B (DFW)" w:date="2014-07-25T13:08:00Z">
        <w:r w:rsidR="00727131" w:rsidDel="00EA7C22">
          <w:rPr>
            <w:noProof/>
            <w:webHidden/>
          </w:rPr>
          <w:delText>43</w:delText>
        </w:r>
      </w:del>
      <w:r w:rsidR="00727131">
        <w:rPr>
          <w:noProof/>
          <w:webHidden/>
        </w:rPr>
        <w:fldChar w:fldCharType="end"/>
      </w:r>
      <w:r>
        <w:rPr>
          <w:noProof/>
        </w:rPr>
        <w:fldChar w:fldCharType="end"/>
      </w:r>
    </w:p>
    <w:p w:rsidR="00727131" w:rsidRDefault="006C69D0" w:rsidP="00356361">
      <w:pPr>
        <w:pStyle w:val="Heading1"/>
        <w:spacing w:before="0" w:line="240" w:lineRule="auto"/>
        <w:rPr>
          <w:sz w:val="24"/>
          <w:szCs w:val="24"/>
        </w:rPr>
      </w:pPr>
      <w:r w:rsidRPr="0095120A">
        <w:rPr>
          <w:sz w:val="24"/>
          <w:szCs w:val="24"/>
        </w:rPr>
        <w:fldChar w:fldCharType="end"/>
      </w:r>
    </w:p>
    <w:p w:rsidR="00727131" w:rsidRDefault="00727131">
      <w:pPr>
        <w:spacing w:after="0" w:line="240" w:lineRule="auto"/>
        <w:rPr>
          <w:rFonts w:asciiTheme="minorHAnsi" w:hAnsiTheme="minorHAnsi"/>
          <w:b/>
          <w:bCs/>
          <w:sz w:val="24"/>
          <w:szCs w:val="24"/>
        </w:rPr>
      </w:pPr>
      <w:r>
        <w:rPr>
          <w:sz w:val="24"/>
          <w:szCs w:val="24"/>
        </w:rPr>
        <w:br w:type="page"/>
      </w:r>
    </w:p>
    <w:p w:rsidR="001358B0" w:rsidRPr="00A87845" w:rsidRDefault="001358B0" w:rsidP="00356361">
      <w:pPr>
        <w:pStyle w:val="Heading1"/>
        <w:spacing w:before="0" w:line="240" w:lineRule="auto"/>
      </w:pPr>
      <w:bookmarkStart w:id="87" w:name="_Toc371516266"/>
      <w:r w:rsidRPr="00A87845">
        <w:lastRenderedPageBreak/>
        <w:t>SECTION A Project Management</w:t>
      </w:r>
      <w:bookmarkEnd w:id="87"/>
    </w:p>
    <w:p w:rsidR="0057483C" w:rsidRPr="00A87845" w:rsidRDefault="0057483C" w:rsidP="00336B89">
      <w:pPr>
        <w:autoSpaceDE w:val="0"/>
        <w:autoSpaceDN w:val="0"/>
        <w:adjustRightInd w:val="0"/>
        <w:spacing w:after="0" w:line="240" w:lineRule="auto"/>
        <w:rPr>
          <w:rStyle w:val="Heading3Char"/>
        </w:rPr>
      </w:pPr>
    </w:p>
    <w:p w:rsidR="00C11DC0" w:rsidRDefault="00336B89">
      <w:pPr>
        <w:pStyle w:val="Heading2"/>
      </w:pPr>
      <w:bookmarkStart w:id="88" w:name="_Toc371516267"/>
      <w:r w:rsidRPr="00A87845">
        <w:t>A-3 Distribution List</w:t>
      </w:r>
      <w:bookmarkEnd w:id="88"/>
    </w:p>
    <w:p w:rsidR="004A64FB" w:rsidRDefault="004A64FB" w:rsidP="00387BD5">
      <w:pPr>
        <w:autoSpaceDE w:val="0"/>
        <w:autoSpaceDN w:val="0"/>
        <w:adjustRightInd w:val="0"/>
        <w:spacing w:after="0" w:line="240" w:lineRule="auto"/>
        <w:rPr>
          <w:rFonts w:asciiTheme="minorHAnsi" w:hAnsiTheme="minorHAnsi" w:cs="TimesNewRoman"/>
          <w:sz w:val="24"/>
          <w:szCs w:val="24"/>
          <w:lang w:bidi="ar-SA"/>
        </w:rPr>
      </w:pPr>
    </w:p>
    <w:p w:rsidR="004A64FB" w:rsidRDefault="004A64FB" w:rsidP="00387BD5">
      <w:pPr>
        <w:autoSpaceDE w:val="0"/>
        <w:autoSpaceDN w:val="0"/>
        <w:adjustRightInd w:val="0"/>
        <w:spacing w:after="0" w:line="240" w:lineRule="auto"/>
        <w:rPr>
          <w:rFonts w:asciiTheme="minorHAnsi" w:hAnsiTheme="minorHAnsi" w:cs="TimesNewRoman"/>
          <w:sz w:val="24"/>
          <w:szCs w:val="24"/>
          <w:lang w:bidi="ar-SA"/>
        </w:rPr>
      </w:pPr>
      <w:r>
        <w:rPr>
          <w:rFonts w:asciiTheme="minorHAnsi" w:hAnsiTheme="minorHAnsi" w:cs="TimesNewRoman"/>
          <w:sz w:val="24"/>
          <w:szCs w:val="24"/>
          <w:lang w:bidi="ar-SA"/>
        </w:rPr>
        <w:t xml:space="preserve">Ken </w:t>
      </w:r>
      <w:r w:rsidRPr="004A64FB">
        <w:rPr>
          <w:rFonts w:asciiTheme="minorHAnsi" w:hAnsiTheme="minorHAnsi" w:cs="TimesNewRoman"/>
          <w:sz w:val="24"/>
          <w:szCs w:val="24"/>
          <w:lang w:bidi="ar-SA"/>
        </w:rPr>
        <w:t>Pierce</w:t>
      </w:r>
    </w:p>
    <w:p w:rsidR="004A64FB" w:rsidRDefault="004A64FB" w:rsidP="00387BD5">
      <w:pPr>
        <w:autoSpaceDE w:val="0"/>
        <w:autoSpaceDN w:val="0"/>
        <w:adjustRightInd w:val="0"/>
        <w:spacing w:after="0" w:line="240" w:lineRule="auto"/>
        <w:rPr>
          <w:rFonts w:asciiTheme="minorHAnsi" w:hAnsiTheme="minorHAnsi" w:cs="TimesNewRoman"/>
          <w:sz w:val="24"/>
          <w:szCs w:val="24"/>
          <w:lang w:bidi="ar-SA"/>
        </w:rPr>
      </w:pPr>
      <w:r>
        <w:rPr>
          <w:rFonts w:asciiTheme="minorHAnsi" w:hAnsiTheme="minorHAnsi" w:cs="TimesNewRoman"/>
          <w:sz w:val="24"/>
          <w:szCs w:val="24"/>
          <w:lang w:bidi="ar-SA"/>
        </w:rPr>
        <w:t>Principal Investigator</w:t>
      </w:r>
    </w:p>
    <w:p w:rsidR="004A64FB" w:rsidRDefault="004A64FB" w:rsidP="00387BD5">
      <w:pPr>
        <w:autoSpaceDE w:val="0"/>
        <w:autoSpaceDN w:val="0"/>
        <w:adjustRightInd w:val="0"/>
        <w:spacing w:after="0" w:line="240" w:lineRule="auto"/>
        <w:rPr>
          <w:rFonts w:asciiTheme="minorHAnsi" w:hAnsiTheme="minorHAnsi" w:cs="TimesNewRoman"/>
          <w:sz w:val="24"/>
          <w:szCs w:val="24"/>
          <w:lang w:bidi="ar-SA"/>
        </w:rPr>
      </w:pPr>
      <w:r>
        <w:rPr>
          <w:rFonts w:asciiTheme="minorHAnsi" w:hAnsiTheme="minorHAnsi" w:cs="TimesNewRoman"/>
          <w:sz w:val="24"/>
          <w:szCs w:val="24"/>
          <w:lang w:bidi="ar-SA"/>
        </w:rPr>
        <w:t>WA Dept. of Fish &amp; Wildlife</w:t>
      </w:r>
    </w:p>
    <w:p w:rsidR="004A64FB" w:rsidRDefault="004A64FB" w:rsidP="00387BD5">
      <w:pPr>
        <w:autoSpaceDE w:val="0"/>
        <w:autoSpaceDN w:val="0"/>
        <w:adjustRightInd w:val="0"/>
        <w:spacing w:after="0" w:line="240" w:lineRule="auto"/>
        <w:rPr>
          <w:rFonts w:asciiTheme="minorHAnsi" w:hAnsiTheme="minorHAnsi" w:cs="TimesNewRoman"/>
          <w:sz w:val="24"/>
          <w:szCs w:val="24"/>
          <w:lang w:bidi="ar-SA"/>
        </w:rPr>
      </w:pPr>
      <w:r>
        <w:rPr>
          <w:rFonts w:asciiTheme="minorHAnsi" w:hAnsiTheme="minorHAnsi" w:cs="TimesNewRoman"/>
          <w:sz w:val="24"/>
          <w:szCs w:val="24"/>
          <w:lang w:bidi="ar-SA"/>
        </w:rPr>
        <w:t>1111 Washington St SE</w:t>
      </w:r>
    </w:p>
    <w:p w:rsidR="004A64FB" w:rsidRDefault="004A64FB" w:rsidP="00387BD5">
      <w:pPr>
        <w:autoSpaceDE w:val="0"/>
        <w:autoSpaceDN w:val="0"/>
        <w:adjustRightInd w:val="0"/>
        <w:spacing w:after="0" w:line="240" w:lineRule="auto"/>
        <w:rPr>
          <w:rFonts w:asciiTheme="minorHAnsi" w:hAnsiTheme="minorHAnsi" w:cs="TimesNewRoman"/>
          <w:sz w:val="24"/>
          <w:szCs w:val="24"/>
          <w:lang w:bidi="ar-SA"/>
        </w:rPr>
      </w:pPr>
      <w:r>
        <w:rPr>
          <w:rFonts w:asciiTheme="minorHAnsi" w:hAnsiTheme="minorHAnsi" w:cs="TimesNewRoman"/>
          <w:sz w:val="24"/>
          <w:szCs w:val="24"/>
          <w:lang w:bidi="ar-SA"/>
        </w:rPr>
        <w:t>Olympia, WA 98503</w:t>
      </w:r>
    </w:p>
    <w:p w:rsidR="004A64FB" w:rsidRDefault="004A64FB" w:rsidP="00387BD5">
      <w:pPr>
        <w:autoSpaceDE w:val="0"/>
        <w:autoSpaceDN w:val="0"/>
        <w:adjustRightInd w:val="0"/>
        <w:spacing w:after="0" w:line="240" w:lineRule="auto"/>
        <w:rPr>
          <w:rFonts w:asciiTheme="minorHAnsi" w:hAnsiTheme="minorHAnsi" w:cs="TimesNewRoman"/>
          <w:sz w:val="24"/>
          <w:szCs w:val="24"/>
          <w:lang w:bidi="ar-SA"/>
        </w:rPr>
      </w:pPr>
    </w:p>
    <w:p w:rsidR="004A64FB" w:rsidRDefault="004A64FB" w:rsidP="004A64FB">
      <w:pPr>
        <w:autoSpaceDE w:val="0"/>
        <w:autoSpaceDN w:val="0"/>
        <w:adjustRightInd w:val="0"/>
        <w:spacing w:after="0" w:line="240" w:lineRule="auto"/>
        <w:rPr>
          <w:rFonts w:asciiTheme="minorHAnsi" w:hAnsiTheme="minorHAnsi" w:cs="TimesNewRoman"/>
          <w:sz w:val="24"/>
          <w:szCs w:val="24"/>
          <w:lang w:bidi="ar-SA"/>
        </w:rPr>
      </w:pPr>
      <w:r>
        <w:rPr>
          <w:rFonts w:asciiTheme="minorHAnsi" w:hAnsiTheme="minorHAnsi" w:cs="TimesNewRoman"/>
          <w:sz w:val="24"/>
          <w:szCs w:val="24"/>
          <w:lang w:bidi="ar-SA"/>
        </w:rPr>
        <w:t>Timothy Quinn</w:t>
      </w:r>
    </w:p>
    <w:p w:rsidR="004A64FB" w:rsidRDefault="004A64FB" w:rsidP="004A64FB">
      <w:pPr>
        <w:autoSpaceDE w:val="0"/>
        <w:autoSpaceDN w:val="0"/>
        <w:adjustRightInd w:val="0"/>
        <w:spacing w:after="0" w:line="240" w:lineRule="auto"/>
        <w:rPr>
          <w:rFonts w:asciiTheme="minorHAnsi" w:hAnsiTheme="minorHAnsi" w:cs="TimesNewRoman"/>
          <w:sz w:val="24"/>
          <w:szCs w:val="24"/>
          <w:lang w:bidi="ar-SA"/>
        </w:rPr>
      </w:pPr>
      <w:r>
        <w:rPr>
          <w:rFonts w:asciiTheme="minorHAnsi" w:hAnsiTheme="minorHAnsi" w:cs="TimesNewRoman"/>
          <w:sz w:val="24"/>
          <w:szCs w:val="24"/>
          <w:lang w:bidi="ar-SA"/>
        </w:rPr>
        <w:t>Habitat Chief Scientist</w:t>
      </w:r>
    </w:p>
    <w:p w:rsidR="004A64FB" w:rsidRDefault="004A64FB" w:rsidP="004A64FB">
      <w:pPr>
        <w:autoSpaceDE w:val="0"/>
        <w:autoSpaceDN w:val="0"/>
        <w:adjustRightInd w:val="0"/>
        <w:spacing w:after="0" w:line="240" w:lineRule="auto"/>
        <w:rPr>
          <w:rFonts w:asciiTheme="minorHAnsi" w:hAnsiTheme="minorHAnsi" w:cs="TimesNewRoman"/>
          <w:sz w:val="24"/>
          <w:szCs w:val="24"/>
          <w:lang w:bidi="ar-SA"/>
        </w:rPr>
      </w:pPr>
      <w:r>
        <w:rPr>
          <w:rFonts w:asciiTheme="minorHAnsi" w:hAnsiTheme="minorHAnsi" w:cs="TimesNewRoman"/>
          <w:sz w:val="24"/>
          <w:szCs w:val="24"/>
          <w:lang w:bidi="ar-SA"/>
        </w:rPr>
        <w:t>WA Dept. of Fish &amp; Wildlife</w:t>
      </w:r>
    </w:p>
    <w:p w:rsidR="004A64FB" w:rsidRDefault="004A64FB" w:rsidP="004A64FB">
      <w:pPr>
        <w:autoSpaceDE w:val="0"/>
        <w:autoSpaceDN w:val="0"/>
        <w:adjustRightInd w:val="0"/>
        <w:spacing w:after="0" w:line="240" w:lineRule="auto"/>
        <w:rPr>
          <w:rFonts w:asciiTheme="minorHAnsi" w:hAnsiTheme="minorHAnsi" w:cs="TimesNewRoman"/>
          <w:sz w:val="24"/>
          <w:szCs w:val="24"/>
          <w:lang w:bidi="ar-SA"/>
        </w:rPr>
      </w:pPr>
      <w:r>
        <w:rPr>
          <w:rFonts w:asciiTheme="minorHAnsi" w:hAnsiTheme="minorHAnsi" w:cs="TimesNewRoman"/>
          <w:sz w:val="24"/>
          <w:szCs w:val="24"/>
          <w:lang w:bidi="ar-SA"/>
        </w:rPr>
        <w:t>1111 Washington St SE</w:t>
      </w:r>
    </w:p>
    <w:p w:rsidR="004A64FB" w:rsidRDefault="004A64FB" w:rsidP="004A64FB">
      <w:pPr>
        <w:autoSpaceDE w:val="0"/>
        <w:autoSpaceDN w:val="0"/>
        <w:adjustRightInd w:val="0"/>
        <w:spacing w:after="0" w:line="240" w:lineRule="auto"/>
        <w:rPr>
          <w:rFonts w:asciiTheme="minorHAnsi" w:hAnsiTheme="minorHAnsi" w:cs="TimesNewRoman"/>
          <w:sz w:val="24"/>
          <w:szCs w:val="24"/>
          <w:lang w:bidi="ar-SA"/>
        </w:rPr>
      </w:pPr>
      <w:r>
        <w:rPr>
          <w:rFonts w:asciiTheme="minorHAnsi" w:hAnsiTheme="minorHAnsi" w:cs="TimesNewRoman"/>
          <w:sz w:val="24"/>
          <w:szCs w:val="24"/>
          <w:lang w:bidi="ar-SA"/>
        </w:rPr>
        <w:t>Olympia, WA 98503</w:t>
      </w:r>
    </w:p>
    <w:p w:rsidR="004A64FB" w:rsidRDefault="004A64FB" w:rsidP="00387BD5">
      <w:pPr>
        <w:autoSpaceDE w:val="0"/>
        <w:autoSpaceDN w:val="0"/>
        <w:adjustRightInd w:val="0"/>
        <w:spacing w:after="0" w:line="240" w:lineRule="auto"/>
        <w:rPr>
          <w:rFonts w:asciiTheme="minorHAnsi" w:hAnsiTheme="minorHAnsi" w:cs="TimesNewRoman"/>
          <w:sz w:val="24"/>
          <w:szCs w:val="24"/>
          <w:lang w:bidi="ar-SA"/>
        </w:rPr>
      </w:pPr>
    </w:p>
    <w:p w:rsidR="004A64FB" w:rsidRDefault="004A64FB" w:rsidP="00387BD5">
      <w:pPr>
        <w:autoSpaceDE w:val="0"/>
        <w:autoSpaceDN w:val="0"/>
        <w:adjustRightInd w:val="0"/>
        <w:spacing w:after="0" w:line="240" w:lineRule="auto"/>
        <w:rPr>
          <w:rFonts w:asciiTheme="minorHAnsi" w:hAnsiTheme="minorHAnsi" w:cs="TimesNewRoman"/>
          <w:sz w:val="24"/>
          <w:szCs w:val="24"/>
          <w:lang w:bidi="ar-SA"/>
        </w:rPr>
      </w:pPr>
      <w:r>
        <w:rPr>
          <w:rFonts w:asciiTheme="minorHAnsi" w:hAnsiTheme="minorHAnsi" w:cs="TimesNewRoman"/>
          <w:sz w:val="24"/>
          <w:szCs w:val="24"/>
          <w:lang w:bidi="ar-SA"/>
        </w:rPr>
        <w:t>Kim Harper</w:t>
      </w:r>
    </w:p>
    <w:p w:rsidR="004A64FB" w:rsidRPr="004A64FB" w:rsidRDefault="004A64FB" w:rsidP="00CB1512">
      <w:pPr>
        <w:autoSpaceDE w:val="0"/>
        <w:autoSpaceDN w:val="0"/>
        <w:adjustRightInd w:val="0"/>
        <w:spacing w:after="0" w:line="240" w:lineRule="auto"/>
        <w:rPr>
          <w:rFonts w:asciiTheme="minorHAnsi" w:hAnsiTheme="minorHAnsi" w:cs="TimesNewRoman"/>
          <w:sz w:val="24"/>
          <w:szCs w:val="24"/>
          <w:lang w:bidi="ar-SA"/>
        </w:rPr>
      </w:pPr>
      <w:r w:rsidRPr="004A64FB">
        <w:rPr>
          <w:rFonts w:asciiTheme="minorHAnsi" w:hAnsiTheme="minorHAnsi" w:cs="TimesNewRoman"/>
          <w:sz w:val="24"/>
          <w:szCs w:val="24"/>
          <w:lang w:bidi="ar-SA"/>
        </w:rPr>
        <w:t>WA Department of Ecology</w:t>
      </w:r>
    </w:p>
    <w:p w:rsidR="004A64FB" w:rsidRPr="004A64FB" w:rsidRDefault="004A64FB" w:rsidP="00CB1512">
      <w:pPr>
        <w:autoSpaceDE w:val="0"/>
        <w:autoSpaceDN w:val="0"/>
        <w:adjustRightInd w:val="0"/>
        <w:spacing w:after="0" w:line="240" w:lineRule="auto"/>
        <w:rPr>
          <w:rFonts w:asciiTheme="minorHAnsi" w:hAnsiTheme="minorHAnsi" w:cs="TimesNewRoman"/>
          <w:sz w:val="24"/>
          <w:szCs w:val="24"/>
          <w:lang w:bidi="ar-SA"/>
        </w:rPr>
      </w:pPr>
      <w:r w:rsidRPr="004A64FB">
        <w:rPr>
          <w:rFonts w:asciiTheme="minorHAnsi" w:hAnsiTheme="minorHAnsi" w:cs="TimesNewRoman"/>
          <w:sz w:val="24"/>
          <w:szCs w:val="24"/>
          <w:lang w:bidi="ar-SA"/>
        </w:rPr>
        <w:t>Project Lead - NEP Watershed Protection &amp; Restoration Grant</w:t>
      </w:r>
    </w:p>
    <w:p w:rsidR="00356361" w:rsidRPr="00356361" w:rsidRDefault="00356361" w:rsidP="00356361">
      <w:pPr>
        <w:autoSpaceDE w:val="0"/>
        <w:autoSpaceDN w:val="0"/>
        <w:adjustRightInd w:val="0"/>
        <w:spacing w:after="0" w:line="240" w:lineRule="auto"/>
        <w:rPr>
          <w:rFonts w:ascii="Times New Roman" w:hAnsi="Times New Roman"/>
          <w:color w:val="000000"/>
          <w:sz w:val="23"/>
          <w:szCs w:val="23"/>
          <w:lang w:bidi="ar-SA"/>
        </w:rPr>
      </w:pPr>
      <w:r w:rsidRPr="00356361">
        <w:rPr>
          <w:rFonts w:ascii="Times New Roman" w:hAnsi="Times New Roman"/>
          <w:color w:val="000000"/>
          <w:sz w:val="23"/>
          <w:szCs w:val="23"/>
          <w:lang w:bidi="ar-SA"/>
        </w:rPr>
        <w:t xml:space="preserve">WA State Department of Ecology </w:t>
      </w:r>
    </w:p>
    <w:p w:rsidR="00356361" w:rsidRPr="00356361" w:rsidRDefault="00356361" w:rsidP="00356361">
      <w:pPr>
        <w:autoSpaceDE w:val="0"/>
        <w:autoSpaceDN w:val="0"/>
        <w:adjustRightInd w:val="0"/>
        <w:spacing w:after="0" w:line="240" w:lineRule="auto"/>
        <w:rPr>
          <w:rFonts w:ascii="Times New Roman" w:hAnsi="Times New Roman"/>
          <w:color w:val="000000"/>
          <w:sz w:val="23"/>
          <w:szCs w:val="23"/>
          <w:lang w:bidi="ar-SA"/>
        </w:rPr>
      </w:pPr>
      <w:r w:rsidRPr="00356361">
        <w:rPr>
          <w:rFonts w:ascii="Times New Roman" w:hAnsi="Times New Roman"/>
          <w:color w:val="000000"/>
          <w:sz w:val="23"/>
          <w:szCs w:val="23"/>
          <w:lang w:bidi="ar-SA"/>
        </w:rPr>
        <w:t xml:space="preserve">Northwest Regional Office </w:t>
      </w:r>
    </w:p>
    <w:p w:rsidR="00356361" w:rsidRPr="00356361" w:rsidRDefault="00356361" w:rsidP="00356361">
      <w:pPr>
        <w:autoSpaceDE w:val="0"/>
        <w:autoSpaceDN w:val="0"/>
        <w:adjustRightInd w:val="0"/>
        <w:spacing w:after="0" w:line="240" w:lineRule="auto"/>
        <w:rPr>
          <w:rFonts w:ascii="Times New Roman" w:hAnsi="Times New Roman"/>
          <w:color w:val="000000"/>
          <w:sz w:val="23"/>
          <w:szCs w:val="23"/>
          <w:lang w:bidi="ar-SA"/>
        </w:rPr>
      </w:pPr>
      <w:r w:rsidRPr="00356361">
        <w:rPr>
          <w:rFonts w:ascii="Times New Roman" w:hAnsi="Times New Roman"/>
          <w:color w:val="000000"/>
          <w:sz w:val="23"/>
          <w:szCs w:val="23"/>
          <w:lang w:bidi="ar-SA"/>
        </w:rPr>
        <w:t>3190 160</w:t>
      </w:r>
      <w:r w:rsidRPr="00356361">
        <w:rPr>
          <w:rFonts w:ascii="Times New Roman" w:hAnsi="Times New Roman"/>
          <w:color w:val="000000"/>
          <w:sz w:val="16"/>
          <w:szCs w:val="16"/>
          <w:lang w:bidi="ar-SA"/>
        </w:rPr>
        <w:t xml:space="preserve">th </w:t>
      </w:r>
      <w:r w:rsidRPr="00356361">
        <w:rPr>
          <w:rFonts w:ascii="Times New Roman" w:hAnsi="Times New Roman"/>
          <w:color w:val="000000"/>
          <w:sz w:val="23"/>
          <w:szCs w:val="23"/>
          <w:lang w:bidi="ar-SA"/>
        </w:rPr>
        <w:t xml:space="preserve">Ave SE </w:t>
      </w:r>
    </w:p>
    <w:p w:rsidR="004A64FB" w:rsidRPr="00A87845" w:rsidRDefault="00356361" w:rsidP="00356361">
      <w:pPr>
        <w:autoSpaceDE w:val="0"/>
        <w:autoSpaceDN w:val="0"/>
        <w:adjustRightInd w:val="0"/>
        <w:spacing w:after="0" w:line="240" w:lineRule="auto"/>
        <w:rPr>
          <w:rFonts w:asciiTheme="minorHAnsi" w:hAnsiTheme="minorHAnsi" w:cs="TimesNewRoman"/>
          <w:sz w:val="24"/>
          <w:szCs w:val="24"/>
          <w:lang w:bidi="ar-SA"/>
        </w:rPr>
      </w:pPr>
      <w:r w:rsidRPr="00356361">
        <w:rPr>
          <w:rFonts w:ascii="Times New Roman" w:hAnsi="Times New Roman"/>
          <w:color w:val="000000"/>
          <w:sz w:val="23"/>
          <w:szCs w:val="23"/>
          <w:lang w:bidi="ar-SA"/>
        </w:rPr>
        <w:t xml:space="preserve">Bellevue, WA 98008-5452 </w:t>
      </w:r>
    </w:p>
    <w:p w:rsidR="0057483C" w:rsidRPr="00A87845" w:rsidRDefault="0057483C" w:rsidP="00387BD5">
      <w:pPr>
        <w:autoSpaceDE w:val="0"/>
        <w:autoSpaceDN w:val="0"/>
        <w:adjustRightInd w:val="0"/>
        <w:spacing w:after="0" w:line="240" w:lineRule="auto"/>
        <w:rPr>
          <w:rFonts w:asciiTheme="minorHAnsi" w:hAnsiTheme="minorHAnsi" w:cs="TimesNewRoman"/>
          <w:sz w:val="24"/>
          <w:szCs w:val="24"/>
          <w:lang w:bidi="ar-SA"/>
        </w:rPr>
      </w:pPr>
    </w:p>
    <w:p w:rsidR="00A77CC1" w:rsidRPr="00A87845" w:rsidRDefault="0031507E" w:rsidP="00387BD5">
      <w:pPr>
        <w:pStyle w:val="Heading2"/>
      </w:pPr>
      <w:bookmarkStart w:id="89" w:name="_Toc371516268"/>
      <w:r w:rsidRPr="00A87845">
        <w:t xml:space="preserve">A-4 </w:t>
      </w:r>
      <w:r w:rsidR="00A77CC1" w:rsidRPr="00A87845">
        <w:t>Project/Task Organization</w:t>
      </w:r>
      <w:bookmarkEnd w:id="89"/>
    </w:p>
    <w:p w:rsidR="00A77CC1" w:rsidRPr="00A87845" w:rsidRDefault="0041554C" w:rsidP="00387BD5">
      <w:pPr>
        <w:spacing w:after="0"/>
        <w:rPr>
          <w:rFonts w:asciiTheme="minorHAnsi" w:hAnsiTheme="minorHAnsi"/>
          <w:sz w:val="24"/>
          <w:szCs w:val="24"/>
        </w:rPr>
      </w:pPr>
      <w:r w:rsidRPr="0041554C">
        <w:rPr>
          <w:rFonts w:asciiTheme="minorHAnsi" w:hAnsiTheme="minorHAnsi"/>
          <w:sz w:val="24"/>
          <w:szCs w:val="24"/>
        </w:rPr>
        <w:t xml:space="preserve">High definition change detection (HRCD) analysis will be conducted by WDFW staff in the Habitat Science </w:t>
      </w:r>
      <w:r w:rsidR="00795979">
        <w:rPr>
          <w:rFonts w:asciiTheme="minorHAnsi" w:hAnsiTheme="minorHAnsi"/>
          <w:sz w:val="24"/>
          <w:szCs w:val="24"/>
        </w:rPr>
        <w:t xml:space="preserve">Landscape </w:t>
      </w:r>
      <w:r w:rsidRPr="0041554C">
        <w:rPr>
          <w:rFonts w:asciiTheme="minorHAnsi" w:hAnsiTheme="minorHAnsi"/>
          <w:sz w:val="24"/>
          <w:szCs w:val="24"/>
        </w:rPr>
        <w:t xml:space="preserve">Spatial Analytics Section under the direction of Ken Pierce PhD. </w:t>
      </w:r>
    </w:p>
    <w:p w:rsidR="00C11DC0" w:rsidRDefault="00C11DC0" w:rsidP="00387BD5">
      <w:pPr>
        <w:pStyle w:val="Heading2"/>
      </w:pPr>
    </w:p>
    <w:p w:rsidR="00970898" w:rsidRPr="00A87845" w:rsidRDefault="0031507E" w:rsidP="00387BD5">
      <w:pPr>
        <w:pStyle w:val="Heading2"/>
      </w:pPr>
      <w:bookmarkStart w:id="90" w:name="_Toc371516269"/>
      <w:r w:rsidRPr="00A87845">
        <w:t xml:space="preserve">A-5 </w:t>
      </w:r>
      <w:r w:rsidR="00970898" w:rsidRPr="00A87845">
        <w:t>Problem Definition/Background</w:t>
      </w:r>
      <w:bookmarkEnd w:id="90"/>
    </w:p>
    <w:p w:rsidR="0057483C" w:rsidRPr="00A87845" w:rsidRDefault="0041554C">
      <w:pPr>
        <w:spacing w:after="0" w:line="240" w:lineRule="auto"/>
        <w:rPr>
          <w:rFonts w:asciiTheme="minorHAnsi" w:hAnsiTheme="minorHAnsi"/>
          <w:b/>
          <w:bCs/>
          <w:sz w:val="24"/>
          <w:szCs w:val="24"/>
        </w:rPr>
      </w:pPr>
      <w:r w:rsidRPr="0041554C">
        <w:rPr>
          <w:rFonts w:asciiTheme="minorHAnsi" w:hAnsiTheme="minorHAnsi"/>
          <w:sz w:val="24"/>
          <w:szCs w:val="24"/>
        </w:rPr>
        <w:t>Land-use/land-cover is a key data element for environmental management vital to both science and planning.  Current spatial data products derived from Landsat satellite data lack the resolution to effectively capture landscape elements smaller than ~2 hectares (ha)</w:t>
      </w:r>
      <w:r w:rsidR="00A90A8E">
        <w:rPr>
          <w:rFonts w:asciiTheme="minorHAnsi" w:hAnsiTheme="minorHAnsi"/>
          <w:sz w:val="24"/>
          <w:szCs w:val="24"/>
        </w:rPr>
        <w:t xml:space="preserve"> </w:t>
      </w:r>
      <w:r w:rsidR="00A90A8E">
        <w:rPr>
          <w:rFonts w:asciiTheme="minorHAnsi" w:hAnsiTheme="minorHAnsi"/>
          <w:sz w:val="24"/>
          <w:szCs w:val="24"/>
        </w:rPr>
        <w:fldChar w:fldCharType="begin" w:fldLock="1"/>
      </w:r>
      <w:r w:rsidR="00727131">
        <w:rPr>
          <w:rFonts w:asciiTheme="minorHAnsi" w:hAnsiTheme="minorHAnsi"/>
          <w:sz w:val="24"/>
          <w:szCs w:val="24"/>
        </w:rPr>
        <w:instrText>ADDIN CSL_CITATION { "citationItems" : [ { "id" : "ITEM-1", "itemData" : { "DOI" : "10.1007/s00168-007-0138-2", "ISBN" : "0016800701382", "ISSN" : "0570-1864", "author" : [ { "dropping-particle" : "", "family" : "Pontius", "given" : "Robert Gilmore", "non-dropping-particle" : "", "parse-names" : false, "suffix" : "" }, { "dropping-particle" : "", "family" : "Boersma", "given" : "Wideke", "non-dropping-particle" : "", "parse-names" : false, "suffix" : "" }, { "dropping-particle" : "", "family" : "Castella", "given" : "Jean-Christophe", "non-dropping-particle" : "", "parse-names" : false, "suffix" : "" }, { "dropping-particle" : "", "family" : "Clarke", "given" : "Keith", "non-dropping-particle" : "", "parse-names" : false, "suffix" : "" }, { "dropping-particle" : "", "family" : "Nijs", "given" : "Ton", "non-dropping-particle" : "", "parse-names" : false, "suffix" : "" }, { "dropping-particle" : "", "family" : "Dietzel", "given" : "Charles", "non-dropping-particle" : "", "parse-names" : false, "suffix" : "" }, { "dropping-particle" : "", "family" : "Duan", "given" : "Zengqiang", "non-dropping-particle" : "", "parse-names" : false, "suffix" : "" }, { "dropping-particle" : "", "family" : "Fotsing", "given" : "Eric", "non-dropping-particle" : "", "parse-names" : false, "suffix" : "" }, { "dropping-particle" : "", "family" : "Goldstein", "given" : "Noah", "non-dropping-particle" : "", "parse-names" : false, "suffix" : "" }, { "dropping-particle" : "", "family" : "Kok", "given" : "Kasper", "non-dropping-particle" : "", "parse-names" : false, "suffix" : "" }, { "dropping-particle" : "", "family" : "Koomen", "given" : "Eric", "non-dropping-particle" : "", "parse-names" : false, "suffix" : "" }, { "dropping-particle" : "", "family" : "Lippitt", "given" : "Christopher D.", "non-dropping-particle" : "", "parse-names" : false, "suffix" : "" }, { "dropping-particle" : "", "family" : "McConnell", "given" : "William", "non-dropping-particle" : "", "parse-names" : false, "suffix" : "" }, { "dropping-particle" : "", "family" : "Mohd Sood", "given" : "Alias", "non-dropping-particle" : "", "parse-names" : false, "suffix" : "" }, { "dropping-particle" : "", "family" : "Pijanowski", "given" : "Bryan", "non-dropping-particle" : "", "parse-names" : false, "suffix" : "" }, { "dropping-particle" : "", "family" : "Pithadia", "given" : "Snehal", "non-dropping-particle" : "", "parse-names" : false, "suffix" : "" }, { "dropping-particle" : "", "family" : "Sweeney", "given" : "Sean", "non-dropping-particle" : "", "parse-names" : false, "suffix" : "" }, { "dropping-particle" : "", "family" : "Trung", "given" : "Tran Ngoc", "non-dropping-particle" : "", "parse-names" : false, "suffix" : "" }, { "dropping-particle" : "", "family" : "Veldkamp", "given" : "a. Tom", "non-dropping-particle" : "", "parse-names" : false, "suffix" : "" }, { "dropping-particle" : "", "family" : "Verburg", "given" : "Peter H.", "non-dropping-particle" : "", "parse-names" : false, "suffix" : "" } ], "container-title" : "The Annals of Regional Science", "id" : "ITEM-1", "issue" : "1", "issued" : { "date-parts" : [ [ "2007", "8", "16" ] ] }, "page" : "11-37", "title" : "Comparing the input, output, and validation maps for several models of land change", "type" : "article-journal", "volume" : "42" }, "uris" : [ "http://www.mendeley.com/documents/?uuid=796823c1-57e1-43cd-9035-d9d37de82411" ] } ], "mendeley" : { "previouslyFormattedCitation" : "(Robert Gilmore Pontius et al., 2007)" }, "properties" : { "noteIndex" : 0 }, "schema" : "https://github.com/citation-style-language/schema/raw/master/csl-citation.json" }</w:instrText>
      </w:r>
      <w:r w:rsidR="00A90A8E">
        <w:rPr>
          <w:rFonts w:asciiTheme="minorHAnsi" w:hAnsiTheme="minorHAnsi"/>
          <w:sz w:val="24"/>
          <w:szCs w:val="24"/>
        </w:rPr>
        <w:fldChar w:fldCharType="separate"/>
      </w:r>
      <w:r w:rsidR="00727131" w:rsidRPr="00727131">
        <w:rPr>
          <w:rFonts w:asciiTheme="minorHAnsi" w:hAnsiTheme="minorHAnsi"/>
          <w:noProof/>
          <w:sz w:val="24"/>
          <w:szCs w:val="24"/>
        </w:rPr>
        <w:t>(Robert Gilmore Pontius et al., 2007)</w:t>
      </w:r>
      <w:r w:rsidR="00A90A8E">
        <w:rPr>
          <w:rFonts w:asciiTheme="minorHAnsi" w:hAnsiTheme="minorHAnsi"/>
          <w:sz w:val="24"/>
          <w:szCs w:val="24"/>
        </w:rPr>
        <w:fldChar w:fldCharType="end"/>
      </w:r>
      <w:r w:rsidRPr="0041554C">
        <w:rPr>
          <w:rFonts w:asciiTheme="minorHAnsi" w:hAnsiTheme="minorHAnsi"/>
          <w:sz w:val="24"/>
          <w:szCs w:val="24"/>
        </w:rPr>
        <w:t>.  Human-dominated landscapes change predominately through many small change events which are not captured by Landsat</w:t>
      </w:r>
      <w:r w:rsidR="004F39E8">
        <w:rPr>
          <w:rFonts w:asciiTheme="minorHAnsi" w:hAnsiTheme="minorHAnsi"/>
          <w:sz w:val="24"/>
          <w:szCs w:val="24"/>
        </w:rPr>
        <w:fldChar w:fldCharType="begin" w:fldLock="1"/>
      </w:r>
      <w:r w:rsidR="00727131">
        <w:rPr>
          <w:rFonts w:asciiTheme="minorHAnsi" w:hAnsiTheme="minorHAnsi"/>
          <w:sz w:val="24"/>
          <w:szCs w:val="24"/>
        </w:rPr>
        <w:instrText>ADDIN CSL_CITATION { "citationItems" : [ { "id" : "ITEM-1", "itemData" : { "DOI" : "10.1117/1.3501124.Detection", "author" : [ { "dropping-particle" : "", "family" : "Lu", "given" : "D", "non-dropping-particle" : "", "parse-names" : false, "suffix" : "" }, { "dropping-particle" : "", "family" : "Hetrick", "given" : "S", "non-dropping-particle" : "", "parse-names" : false, "suffix" : "" }, { "dropping-particle" : "", "family" : "Moran", "given" : "E", "non-dropping-particle" : "", "parse-names" : false, "suffix" : "" }, { "dropping-particle" : "", "family" : "Li", "given" : "G", "non-dropping-particle" : "", "parse-names" : false, "suffix" : "" } ], "container-title" : "Journal of Applied Remote Sensing", "id" : "ITEM-1", "issued" : { "date-parts" : [ [ "2010" ] ] }, "page" : "1-22", "title" : "Detection of urban expansion in an urban-rural landscape with multitemporal QuickBird images", "type" : "article-journal" }, "uris" : [ "http://www.mendeley.com/documents/?uuid=b0a2fb13-cafa-4687-92fb-0e67fd538b01" ] } ], "mendeley" : { "previouslyFormattedCitation" : "(Lu, Hetrick, Moran, &amp; Li, 2010)" }, "properties" : { "noteIndex" : 0 }, "schema" : "https://github.com/citation-style-language/schema/raw/master/csl-citation.json" }</w:instrText>
      </w:r>
      <w:r w:rsidR="004F39E8">
        <w:rPr>
          <w:rFonts w:asciiTheme="minorHAnsi" w:hAnsiTheme="minorHAnsi"/>
          <w:sz w:val="24"/>
          <w:szCs w:val="24"/>
        </w:rPr>
        <w:fldChar w:fldCharType="separate"/>
      </w:r>
      <w:r w:rsidR="004F39E8" w:rsidRPr="004F39E8">
        <w:rPr>
          <w:rFonts w:asciiTheme="minorHAnsi" w:hAnsiTheme="minorHAnsi"/>
          <w:noProof/>
          <w:sz w:val="24"/>
          <w:szCs w:val="24"/>
        </w:rPr>
        <w:t>(Lu, Hetrick, Moran, &amp; Li, 2010)</w:t>
      </w:r>
      <w:r w:rsidR="004F39E8">
        <w:rPr>
          <w:rFonts w:asciiTheme="minorHAnsi" w:hAnsiTheme="minorHAnsi"/>
          <w:sz w:val="24"/>
          <w:szCs w:val="24"/>
        </w:rPr>
        <w:fldChar w:fldCharType="end"/>
      </w:r>
      <w:r w:rsidRPr="0041554C">
        <w:rPr>
          <w:rFonts w:asciiTheme="minorHAnsi" w:hAnsiTheme="minorHAnsi"/>
          <w:sz w:val="24"/>
          <w:szCs w:val="24"/>
        </w:rPr>
        <w:t>.  For this reason, WDFW conducted a pilot study</w:t>
      </w:r>
      <w:r w:rsidR="003F02A0">
        <w:rPr>
          <w:rFonts w:asciiTheme="minorHAnsi" w:hAnsiTheme="minorHAnsi"/>
          <w:sz w:val="24"/>
          <w:szCs w:val="24"/>
        </w:rPr>
        <w:t xml:space="preserve">.  The purpose of the pilot study was to </w:t>
      </w:r>
      <w:r w:rsidRPr="0041554C">
        <w:rPr>
          <w:rFonts w:asciiTheme="minorHAnsi" w:hAnsiTheme="minorHAnsi"/>
          <w:sz w:val="24"/>
          <w:szCs w:val="24"/>
        </w:rPr>
        <w:t xml:space="preserve">evaluate the feasibility of developing high definition image analysis procedures to detect major land cover changes due primarily to construction of impervious surfaces and forestry practices.  </w:t>
      </w:r>
      <w:r w:rsidR="003F02A0">
        <w:rPr>
          <w:rFonts w:asciiTheme="minorHAnsi" w:hAnsiTheme="minorHAnsi"/>
          <w:sz w:val="24"/>
          <w:szCs w:val="24"/>
        </w:rPr>
        <w:t>To this end</w:t>
      </w:r>
      <w:r w:rsidRPr="0041554C">
        <w:rPr>
          <w:rFonts w:asciiTheme="minorHAnsi" w:hAnsiTheme="minorHAnsi"/>
          <w:sz w:val="24"/>
          <w:szCs w:val="24"/>
        </w:rPr>
        <w:t xml:space="preserve">, WDFW </w:t>
      </w:r>
      <w:r w:rsidR="00A90A8E">
        <w:rPr>
          <w:rFonts w:asciiTheme="minorHAnsi" w:hAnsiTheme="minorHAnsi"/>
          <w:sz w:val="24"/>
          <w:szCs w:val="24"/>
        </w:rPr>
        <w:t xml:space="preserve">examined current remote sensing paradigms, particularly raster-based vs. object-based change detection methods </w:t>
      </w:r>
      <w:r w:rsidR="00A90A8E">
        <w:rPr>
          <w:rFonts w:asciiTheme="minorHAnsi" w:hAnsiTheme="minorHAnsi"/>
          <w:sz w:val="24"/>
          <w:szCs w:val="24"/>
        </w:rPr>
        <w:fldChar w:fldCharType="begin" w:fldLock="1"/>
      </w:r>
      <w:r w:rsidR="00727131">
        <w:rPr>
          <w:rFonts w:asciiTheme="minorHAnsi" w:hAnsiTheme="minorHAnsi"/>
          <w:sz w:val="24"/>
          <w:szCs w:val="24"/>
        </w:rPr>
        <w:instrText>ADDIN CSL_CITATION { "citationItems" : [ { "id" : "ITEM-1", "itemData" : { "DOI" : "10.1080/0143116031000139863", "ISSN" : "01431161", "abstract" : "Timely and accurate change detection of Earth's surface features is extremely important for understanding relationships and interactions between human and natural phenomena in order to promote better decision making. Remote sensing data are primary sources extensively used for change detection in recent decades. Many change detection techniques have been developed. This paper summarizes and reviews these techniques. Previous literature has shown that image differencing, principal component analysis and post-classification comparison are the most common methods used for change detection. In recent years, spectral mixture analysis, artificial neural networks and integration of geographical information system and remote sensing data have become important techniques for change detection applications. Different change detection algorithms have their own merits and no single approach is optimal and applicable to all cases. In practice, different algorithms are often compared to find the best change detection results for a specific application. Research of change detection techniques is still an active topic and new techniques are needed to effectively use the increasingly diverse and complex remotely sensed data available or projected to be soon available from satellite and airborne sensors. This paper is a comprehensive exploration of all the major change detection approaches implemented as found in the literature.", "author" : [ { "dropping-particle" : "", "family" : "Lu", "given" : "D", "non-dropping-particle" : "", "parse-names" : false, "suffix" : "" }, { "dropping-particle" : "", "family" : "Mausel", "given" : "P", "non-dropping-particle" : "", "parse-names" : false, "suffix" : "" }, { "dropping-particle" : "", "family" : "Brond\u00edzio", "given" : "E", "non-dropping-particle" : "", "parse-names" : false, "suffix" : "" }, { "dropping-particle" : "", "family" : "Moran", "given" : "E", "non-dropping-particle" : "", "parse-names" : false, "suffix" : "" } ], "container-title" : "International Journal of Remote Sensing", "id" : "ITEM-1", "issue" : "12", "issued" : { "date-parts" : [ [ "2004" ] ] }, "page" : "2365-2401", "publisher" : "Taylor &amp; Francis Ltd", "title" : "Change detection techniques", "type" : "article-journal", "volume" : "25" }, "uris" : [ "http://www.mendeley.com/documents/?uuid=0377c692-7538-4b00-9721-341cf0f21b43" ] }, { "id" : "ITEM-2", "itemData" : { "ISBN" : "3540770577", "author" : [ { "dropping-particle" : "", "family" : "Blaschke", "given" : "T.", "non-dropping-particle" : "", "parse-names" : false, "suffix" : "" }, { "dropping-particle" : "", "family" : "Lang", "given" : "S.", "non-dropping-particle" : "", "parse-names" : false, "suffix" : "" }, { "dropping-particle" : "", "family" : "Hay", "given" : "Geoffrey J.", "non-dropping-particle" : "", "parse-names" : false, "suffix" : "" } ], "id" : "ITEM-2", "issued" : { "date-parts" : [ [ "2008" ] ] }, "page" : "817", "publisher" : "Springer", "title" : "Object-Based Image Analysis: Spatial Concepts for Knowledge-Driven Remote Sensing Applications (Lecture Notes in Geoinformation and Cartography)", "type" : "book" }, "uris" : [ "http://www.mendeley.com/documents/?uuid=1c1feaa1-7991-4e29-9c68-c988ae06d254" ] } ], "mendeley" : { "previouslyFormattedCitation" : "(Blaschke, Lang, &amp; Hay, 2008; Lu, Mausel, Brond\u00edzio, &amp; Moran, 2004)" }, "properties" : { "noteIndex" : 0 }, "schema" : "https://github.com/citation-style-language/schema/raw/master/csl-citation.json" }</w:instrText>
      </w:r>
      <w:r w:rsidR="00A90A8E">
        <w:rPr>
          <w:rFonts w:asciiTheme="minorHAnsi" w:hAnsiTheme="minorHAnsi"/>
          <w:sz w:val="24"/>
          <w:szCs w:val="24"/>
        </w:rPr>
        <w:fldChar w:fldCharType="separate"/>
      </w:r>
      <w:r w:rsidR="00A90A8E" w:rsidRPr="00A90A8E">
        <w:rPr>
          <w:rFonts w:asciiTheme="minorHAnsi" w:hAnsiTheme="minorHAnsi"/>
          <w:noProof/>
          <w:sz w:val="24"/>
          <w:szCs w:val="24"/>
        </w:rPr>
        <w:t>(Blaschke, Lang, &amp; Hay, 2008; Lu, Mausel, Brondízio, &amp; Moran, 2004)</w:t>
      </w:r>
      <w:r w:rsidR="00A90A8E">
        <w:rPr>
          <w:rFonts w:asciiTheme="minorHAnsi" w:hAnsiTheme="minorHAnsi"/>
          <w:sz w:val="24"/>
          <w:szCs w:val="24"/>
        </w:rPr>
        <w:fldChar w:fldCharType="end"/>
      </w:r>
      <w:r w:rsidR="00A90A8E">
        <w:rPr>
          <w:rFonts w:asciiTheme="minorHAnsi" w:hAnsiTheme="minorHAnsi"/>
          <w:sz w:val="24"/>
          <w:szCs w:val="24"/>
        </w:rPr>
        <w:t xml:space="preserve"> and </w:t>
      </w:r>
      <w:r w:rsidRPr="0041554C">
        <w:rPr>
          <w:rFonts w:asciiTheme="minorHAnsi" w:hAnsiTheme="minorHAnsi"/>
          <w:sz w:val="24"/>
          <w:szCs w:val="24"/>
        </w:rPr>
        <w:t>used</w:t>
      </w:r>
      <w:r w:rsidR="00EF3D1E">
        <w:rPr>
          <w:rFonts w:asciiTheme="minorHAnsi" w:hAnsiTheme="minorHAnsi"/>
          <w:sz w:val="24"/>
          <w:szCs w:val="24"/>
        </w:rPr>
        <w:t xml:space="preserve"> a combination of </w:t>
      </w:r>
      <w:r w:rsidRPr="0041554C">
        <w:rPr>
          <w:rFonts w:asciiTheme="minorHAnsi" w:hAnsiTheme="minorHAnsi"/>
          <w:sz w:val="24"/>
          <w:szCs w:val="24"/>
        </w:rPr>
        <w:t>commercially-available software</w:t>
      </w:r>
      <w:r w:rsidR="00EF3D1E">
        <w:rPr>
          <w:rFonts w:asciiTheme="minorHAnsi" w:hAnsiTheme="minorHAnsi"/>
          <w:sz w:val="24"/>
          <w:szCs w:val="24"/>
        </w:rPr>
        <w:t xml:space="preserve"> and developed custom applications </w:t>
      </w:r>
      <w:r w:rsidRPr="0041554C">
        <w:rPr>
          <w:rFonts w:asciiTheme="minorHAnsi" w:hAnsiTheme="minorHAnsi"/>
          <w:sz w:val="24"/>
          <w:szCs w:val="24"/>
        </w:rPr>
        <w:t xml:space="preserve">to analyze </w:t>
      </w:r>
      <w:r w:rsidR="003F02A0">
        <w:rPr>
          <w:rFonts w:asciiTheme="minorHAnsi" w:hAnsiTheme="minorHAnsi"/>
          <w:sz w:val="24"/>
          <w:szCs w:val="24"/>
        </w:rPr>
        <w:t xml:space="preserve">high resolution </w:t>
      </w:r>
      <w:r w:rsidRPr="0041554C">
        <w:rPr>
          <w:rFonts w:asciiTheme="minorHAnsi" w:hAnsiTheme="minorHAnsi"/>
          <w:sz w:val="24"/>
          <w:szCs w:val="24"/>
        </w:rPr>
        <w:t xml:space="preserve">aerial photos </w:t>
      </w:r>
      <w:r w:rsidR="00A34F8A">
        <w:rPr>
          <w:rFonts w:asciiTheme="minorHAnsi" w:hAnsiTheme="minorHAnsi"/>
          <w:sz w:val="24"/>
          <w:szCs w:val="24"/>
        </w:rPr>
        <w:t xml:space="preserve">taken in </w:t>
      </w:r>
      <w:r w:rsidR="00A34F8A" w:rsidRPr="0041554C">
        <w:rPr>
          <w:rFonts w:asciiTheme="minorHAnsi" w:hAnsiTheme="minorHAnsi"/>
          <w:sz w:val="24"/>
          <w:szCs w:val="24"/>
        </w:rPr>
        <w:t xml:space="preserve">2006 and </w:t>
      </w:r>
      <w:r w:rsidR="00A34F8A">
        <w:rPr>
          <w:rFonts w:asciiTheme="minorHAnsi" w:hAnsiTheme="minorHAnsi"/>
          <w:sz w:val="24"/>
          <w:szCs w:val="24"/>
        </w:rPr>
        <w:t xml:space="preserve">again in </w:t>
      </w:r>
      <w:r w:rsidR="00A34F8A" w:rsidRPr="0041554C">
        <w:rPr>
          <w:rFonts w:asciiTheme="minorHAnsi" w:hAnsiTheme="minorHAnsi"/>
          <w:sz w:val="24"/>
          <w:szCs w:val="24"/>
        </w:rPr>
        <w:t>2009</w:t>
      </w:r>
      <w:r w:rsidR="00A34F8A">
        <w:rPr>
          <w:rFonts w:asciiTheme="minorHAnsi" w:hAnsiTheme="minorHAnsi"/>
          <w:sz w:val="24"/>
          <w:szCs w:val="24"/>
        </w:rPr>
        <w:t xml:space="preserve"> </w:t>
      </w:r>
      <w:r w:rsidRPr="0041554C">
        <w:rPr>
          <w:rFonts w:asciiTheme="minorHAnsi" w:hAnsiTheme="minorHAnsi"/>
          <w:sz w:val="24"/>
          <w:szCs w:val="24"/>
        </w:rPr>
        <w:t xml:space="preserve">of three (3) Watershed Resource Inventory Areas (WRIAs) </w:t>
      </w:r>
      <w:r w:rsidR="00864D08">
        <w:rPr>
          <w:rFonts w:asciiTheme="minorHAnsi" w:hAnsiTheme="minorHAnsi"/>
          <w:sz w:val="24"/>
          <w:szCs w:val="24"/>
        </w:rPr>
        <w:t xml:space="preserve">by the </w:t>
      </w:r>
      <w:r w:rsidR="00864D08" w:rsidRPr="00864D08">
        <w:rPr>
          <w:rFonts w:asciiTheme="minorHAnsi" w:hAnsiTheme="minorHAnsi"/>
          <w:sz w:val="24"/>
          <w:szCs w:val="24"/>
        </w:rPr>
        <w:t xml:space="preserve">National Agriculture Imagery </w:t>
      </w:r>
      <w:r w:rsidR="00864D08" w:rsidRPr="00864D08">
        <w:rPr>
          <w:rFonts w:asciiTheme="minorHAnsi" w:hAnsiTheme="minorHAnsi"/>
          <w:sz w:val="24"/>
          <w:szCs w:val="24"/>
        </w:rPr>
        <w:lastRenderedPageBreak/>
        <w:t>Project</w:t>
      </w:r>
      <w:r w:rsidR="00864D08">
        <w:rPr>
          <w:rFonts w:asciiTheme="minorHAnsi" w:hAnsiTheme="minorHAnsi"/>
          <w:sz w:val="24"/>
          <w:szCs w:val="24"/>
        </w:rPr>
        <w:t xml:space="preserve"> (</w:t>
      </w:r>
      <w:r w:rsidR="00864D08" w:rsidRPr="00864D08">
        <w:rPr>
          <w:rFonts w:asciiTheme="minorHAnsi" w:hAnsiTheme="minorHAnsi"/>
          <w:sz w:val="24"/>
          <w:szCs w:val="24"/>
        </w:rPr>
        <w:t>NAIP</w:t>
      </w:r>
      <w:r w:rsidR="00864D08">
        <w:rPr>
          <w:rFonts w:asciiTheme="minorHAnsi" w:hAnsiTheme="minorHAnsi"/>
          <w:sz w:val="24"/>
          <w:szCs w:val="24"/>
        </w:rPr>
        <w:t>)</w:t>
      </w:r>
      <w:r w:rsidRPr="0041554C">
        <w:rPr>
          <w:rFonts w:asciiTheme="minorHAnsi" w:hAnsiTheme="minorHAnsi"/>
          <w:sz w:val="24"/>
          <w:szCs w:val="24"/>
        </w:rPr>
        <w:t>.  The result</w:t>
      </w:r>
      <w:r w:rsidR="00864D08">
        <w:rPr>
          <w:rFonts w:asciiTheme="minorHAnsi" w:hAnsiTheme="minorHAnsi"/>
          <w:sz w:val="24"/>
          <w:szCs w:val="24"/>
        </w:rPr>
        <w:t>ing estimates of change</w:t>
      </w:r>
      <w:r w:rsidRPr="0041554C">
        <w:rPr>
          <w:rFonts w:asciiTheme="minorHAnsi" w:hAnsiTheme="minorHAnsi"/>
          <w:sz w:val="24"/>
          <w:szCs w:val="24"/>
        </w:rPr>
        <w:t>s</w:t>
      </w:r>
      <w:r w:rsidR="00864D08">
        <w:rPr>
          <w:rFonts w:asciiTheme="minorHAnsi" w:hAnsiTheme="minorHAnsi"/>
          <w:sz w:val="24"/>
          <w:szCs w:val="24"/>
        </w:rPr>
        <w:t xml:space="preserve"> in land use</w:t>
      </w:r>
      <w:r w:rsidRPr="0041554C">
        <w:rPr>
          <w:rFonts w:asciiTheme="minorHAnsi" w:hAnsiTheme="minorHAnsi"/>
          <w:sz w:val="24"/>
          <w:szCs w:val="24"/>
        </w:rPr>
        <w:t xml:space="preserve"> proved to be highly accurate and suitable for assessing change in other WRIAs throughout the Puget Sound basin </w:t>
      </w:r>
      <w:r w:rsidR="0057483C" w:rsidRPr="00A87845">
        <w:rPr>
          <w:rFonts w:asciiTheme="minorHAnsi" w:hAnsiTheme="minorHAnsi" w:cs="Arial"/>
          <w:sz w:val="24"/>
          <w:szCs w:val="24"/>
        </w:rPr>
        <w:t>(</w:t>
      </w:r>
      <w:r w:rsidR="00387BD5" w:rsidRPr="00A87845">
        <w:rPr>
          <w:rFonts w:asciiTheme="minorHAnsi" w:hAnsiTheme="minorHAnsi" w:cs="Arial"/>
          <w:sz w:val="24"/>
          <w:szCs w:val="24"/>
        </w:rPr>
        <w:t>Pierce, 2011</w:t>
      </w:r>
      <w:r w:rsidR="0057483C" w:rsidRPr="00A87845">
        <w:rPr>
          <w:rFonts w:asciiTheme="minorHAnsi" w:hAnsiTheme="minorHAnsi" w:cs="Arial"/>
          <w:sz w:val="24"/>
          <w:szCs w:val="24"/>
        </w:rPr>
        <w:t>)</w:t>
      </w:r>
      <w:r w:rsidRPr="0041554C">
        <w:rPr>
          <w:rFonts w:asciiTheme="minorHAnsi" w:hAnsiTheme="minorHAnsi"/>
          <w:sz w:val="24"/>
          <w:szCs w:val="24"/>
        </w:rPr>
        <w:t>.</w:t>
      </w:r>
    </w:p>
    <w:p w:rsidR="004A64FB" w:rsidRDefault="004A64FB" w:rsidP="00387BD5">
      <w:pPr>
        <w:pStyle w:val="Heading2"/>
      </w:pPr>
    </w:p>
    <w:p w:rsidR="00970898" w:rsidRPr="00A87845" w:rsidRDefault="0031507E" w:rsidP="00387BD5">
      <w:pPr>
        <w:pStyle w:val="Heading2"/>
      </w:pPr>
      <w:bookmarkStart w:id="91" w:name="_Toc371516270"/>
      <w:r w:rsidRPr="00A87845">
        <w:t xml:space="preserve">A-6 </w:t>
      </w:r>
      <w:r w:rsidR="00970898" w:rsidRPr="00A87845">
        <w:t>Project/Task Description</w:t>
      </w:r>
      <w:bookmarkEnd w:id="91"/>
    </w:p>
    <w:p w:rsidR="0095120A" w:rsidRPr="00A87845" w:rsidRDefault="0095120A" w:rsidP="00740E4E">
      <w:pPr>
        <w:spacing w:after="0"/>
        <w:rPr>
          <w:rFonts w:asciiTheme="minorHAnsi" w:hAnsiTheme="minorHAnsi" w:cs="Arial"/>
          <w:sz w:val="24"/>
          <w:szCs w:val="24"/>
        </w:rPr>
      </w:pPr>
      <w:r w:rsidRPr="00A87845">
        <w:rPr>
          <w:rFonts w:asciiTheme="minorHAnsi" w:hAnsiTheme="minorHAnsi" w:cs="Arial"/>
          <w:sz w:val="24"/>
          <w:szCs w:val="24"/>
        </w:rPr>
        <w:t xml:space="preserve">This </w:t>
      </w:r>
      <w:r w:rsidR="0057483C" w:rsidRPr="00A87845">
        <w:rPr>
          <w:rFonts w:asciiTheme="minorHAnsi" w:hAnsiTheme="minorHAnsi" w:cs="Arial"/>
          <w:sz w:val="24"/>
          <w:szCs w:val="24"/>
        </w:rPr>
        <w:t xml:space="preserve">QAPP describes two </w:t>
      </w:r>
      <w:r w:rsidR="00C11DC0">
        <w:rPr>
          <w:rFonts w:asciiTheme="minorHAnsi" w:hAnsiTheme="minorHAnsi" w:cs="Arial"/>
          <w:sz w:val="24"/>
          <w:szCs w:val="24"/>
        </w:rPr>
        <w:t xml:space="preserve">additional </w:t>
      </w:r>
      <w:r w:rsidR="0057483C" w:rsidRPr="00A87845">
        <w:rPr>
          <w:rFonts w:asciiTheme="minorHAnsi" w:hAnsiTheme="minorHAnsi" w:cs="Arial"/>
          <w:sz w:val="24"/>
          <w:szCs w:val="24"/>
        </w:rPr>
        <w:t xml:space="preserve">phases of the WDFW’s </w:t>
      </w:r>
      <w:r w:rsidR="00990AB2" w:rsidRPr="00A87845">
        <w:rPr>
          <w:rFonts w:asciiTheme="minorHAnsi" w:hAnsiTheme="minorHAnsi" w:cs="Arial"/>
          <w:sz w:val="24"/>
          <w:szCs w:val="24"/>
        </w:rPr>
        <w:t xml:space="preserve">HRCD </w:t>
      </w:r>
      <w:r w:rsidR="0057483C" w:rsidRPr="00A87845">
        <w:rPr>
          <w:rFonts w:asciiTheme="minorHAnsi" w:hAnsiTheme="minorHAnsi" w:cs="Arial"/>
          <w:sz w:val="24"/>
          <w:szCs w:val="24"/>
        </w:rPr>
        <w:t xml:space="preserve">analysis.  </w:t>
      </w:r>
      <w:r w:rsidR="00387BD5" w:rsidRPr="00A87845">
        <w:rPr>
          <w:rFonts w:asciiTheme="minorHAnsi" w:hAnsiTheme="minorHAnsi" w:cs="Arial"/>
          <w:sz w:val="24"/>
          <w:szCs w:val="24"/>
        </w:rPr>
        <w:t>The P</w:t>
      </w:r>
      <w:r w:rsidR="0057483C" w:rsidRPr="00A87845">
        <w:rPr>
          <w:rFonts w:asciiTheme="minorHAnsi" w:hAnsiTheme="minorHAnsi" w:cs="Arial"/>
          <w:sz w:val="24"/>
          <w:szCs w:val="24"/>
        </w:rPr>
        <w:t xml:space="preserve">hase I work applies the same procedures used in the </w:t>
      </w:r>
      <w:r w:rsidR="0041554C">
        <w:rPr>
          <w:rFonts w:asciiTheme="minorHAnsi" w:hAnsiTheme="minorHAnsi" w:cs="Arial"/>
          <w:sz w:val="24"/>
          <w:szCs w:val="24"/>
        </w:rPr>
        <w:t>pilot study to assess change in the remaining Puget Sound WRIAs.  Phase II work will repeat the change analysis f</w:t>
      </w:r>
      <w:r w:rsidR="00C11DC0">
        <w:rPr>
          <w:rFonts w:asciiTheme="minorHAnsi" w:hAnsiTheme="minorHAnsi" w:cs="Arial"/>
          <w:sz w:val="24"/>
          <w:szCs w:val="24"/>
        </w:rPr>
        <w:t>or</w:t>
      </w:r>
      <w:r w:rsidR="0041554C">
        <w:rPr>
          <w:rFonts w:asciiTheme="minorHAnsi" w:hAnsiTheme="minorHAnsi" w:cs="Arial"/>
          <w:sz w:val="24"/>
          <w:szCs w:val="24"/>
        </w:rPr>
        <w:t xml:space="preserve"> all Puget Sound WRIAs </w:t>
      </w:r>
      <w:r w:rsidR="00387BD5" w:rsidRPr="00A87845">
        <w:rPr>
          <w:rStyle w:val="FootnoteReference"/>
          <w:rFonts w:asciiTheme="minorHAnsi" w:hAnsiTheme="minorHAnsi" w:cs="Arial"/>
          <w:sz w:val="24"/>
          <w:szCs w:val="24"/>
        </w:rPr>
        <w:footnoteReference w:id="1"/>
      </w:r>
      <w:r w:rsidR="00387BD5" w:rsidRPr="00A87845">
        <w:rPr>
          <w:rFonts w:asciiTheme="minorHAnsi" w:hAnsiTheme="minorHAnsi" w:cs="Arial"/>
          <w:sz w:val="24"/>
          <w:szCs w:val="24"/>
        </w:rPr>
        <w:t xml:space="preserve"> </w:t>
      </w:r>
      <w:r w:rsidR="0057483C" w:rsidRPr="00A87845">
        <w:rPr>
          <w:rFonts w:asciiTheme="minorHAnsi" w:hAnsiTheme="minorHAnsi" w:cs="Arial"/>
          <w:sz w:val="24"/>
          <w:szCs w:val="24"/>
        </w:rPr>
        <w:t>but for the period 2009</w:t>
      </w:r>
      <w:r w:rsidR="00990AB2" w:rsidRPr="00A87845">
        <w:rPr>
          <w:rFonts w:asciiTheme="minorHAnsi" w:hAnsiTheme="minorHAnsi" w:cs="Arial"/>
          <w:sz w:val="24"/>
          <w:szCs w:val="24"/>
        </w:rPr>
        <w:t xml:space="preserve"> to </w:t>
      </w:r>
      <w:r w:rsidR="0057483C" w:rsidRPr="00A87845">
        <w:rPr>
          <w:rFonts w:asciiTheme="minorHAnsi" w:hAnsiTheme="minorHAnsi" w:cs="Arial"/>
          <w:sz w:val="24"/>
          <w:szCs w:val="24"/>
        </w:rPr>
        <w:t>2011.</w:t>
      </w:r>
      <w:r w:rsidR="00056B11">
        <w:rPr>
          <w:rFonts w:asciiTheme="minorHAnsi" w:hAnsiTheme="minorHAnsi" w:cs="Arial"/>
          <w:sz w:val="24"/>
          <w:szCs w:val="24"/>
        </w:rPr>
        <w:t xml:space="preserve">  In addition, Phase II will examine areas of apparent change in riparian corridors and </w:t>
      </w:r>
      <w:r w:rsidR="00EF47D8">
        <w:rPr>
          <w:rFonts w:asciiTheme="minorHAnsi" w:hAnsiTheme="minorHAnsi" w:cs="Arial"/>
          <w:sz w:val="24"/>
          <w:szCs w:val="24"/>
        </w:rPr>
        <w:t xml:space="preserve">marine </w:t>
      </w:r>
      <w:r w:rsidR="00056B11">
        <w:rPr>
          <w:rFonts w:asciiTheme="minorHAnsi" w:hAnsiTheme="minorHAnsi" w:cs="Arial"/>
          <w:sz w:val="24"/>
          <w:szCs w:val="24"/>
        </w:rPr>
        <w:t xml:space="preserve">shoreline areas. </w:t>
      </w:r>
    </w:p>
    <w:p w:rsidR="00990AB2" w:rsidRPr="00A87845" w:rsidRDefault="00990AB2" w:rsidP="00740E4E">
      <w:pPr>
        <w:spacing w:after="0"/>
        <w:contextualSpacing/>
        <w:rPr>
          <w:rFonts w:asciiTheme="minorHAnsi" w:hAnsiTheme="minorHAnsi" w:cs="Arial"/>
          <w:sz w:val="24"/>
          <w:szCs w:val="24"/>
        </w:rPr>
      </w:pPr>
    </w:p>
    <w:p w:rsidR="00990AB2" w:rsidRPr="00A87845" w:rsidRDefault="0057483C" w:rsidP="00387BD5">
      <w:pPr>
        <w:pStyle w:val="Heading3"/>
        <w:spacing w:after="120"/>
      </w:pPr>
      <w:bookmarkStart w:id="92" w:name="_Toc371516271"/>
      <w:r w:rsidRPr="00A87845">
        <w:t>Phase I</w:t>
      </w:r>
      <w:bookmarkEnd w:id="92"/>
    </w:p>
    <w:p w:rsidR="00EB2A62" w:rsidRDefault="00EB2A62" w:rsidP="00990AB2">
      <w:pPr>
        <w:spacing w:after="0"/>
        <w:contextualSpacing/>
        <w:rPr>
          <w:rFonts w:asciiTheme="minorHAnsi" w:hAnsiTheme="minorHAnsi" w:cs="Arial"/>
          <w:sz w:val="24"/>
          <w:szCs w:val="24"/>
        </w:rPr>
      </w:pPr>
      <w:r>
        <w:rPr>
          <w:rFonts w:asciiTheme="minorHAnsi" w:hAnsiTheme="minorHAnsi" w:cs="Arial"/>
          <w:sz w:val="24"/>
          <w:szCs w:val="24"/>
        </w:rPr>
        <w:t>WDFW will complete the following four tasks.</w:t>
      </w:r>
    </w:p>
    <w:p w:rsidR="004147D5" w:rsidRPr="004147D5" w:rsidRDefault="00AF5BBD" w:rsidP="004147D5">
      <w:pPr>
        <w:pStyle w:val="ListParagraph"/>
        <w:numPr>
          <w:ilvl w:val="0"/>
          <w:numId w:val="7"/>
        </w:numPr>
        <w:spacing w:after="0"/>
        <w:ind w:left="360" w:hanging="180"/>
        <w:rPr>
          <w:rFonts w:asciiTheme="minorHAnsi" w:hAnsiTheme="minorHAnsi" w:cs="Arial"/>
          <w:sz w:val="24"/>
          <w:szCs w:val="24"/>
        </w:rPr>
      </w:pPr>
      <w:r w:rsidRPr="004147D5">
        <w:rPr>
          <w:rFonts w:asciiTheme="minorHAnsi" w:hAnsiTheme="minorHAnsi" w:cs="Arial"/>
          <w:sz w:val="24"/>
          <w:szCs w:val="24"/>
        </w:rPr>
        <w:t>Subtask 2.1 –</w:t>
      </w:r>
      <w:r w:rsidR="00864D08">
        <w:rPr>
          <w:rFonts w:asciiTheme="minorHAnsi" w:hAnsiTheme="minorHAnsi" w:cs="Arial"/>
          <w:sz w:val="24"/>
          <w:szCs w:val="24"/>
        </w:rPr>
        <w:t xml:space="preserve"> </w:t>
      </w:r>
      <w:r w:rsidR="00EB2A62" w:rsidRPr="004147D5">
        <w:rPr>
          <w:rFonts w:asciiTheme="minorHAnsi" w:hAnsiTheme="minorHAnsi" w:cs="Arial"/>
          <w:sz w:val="24"/>
          <w:szCs w:val="24"/>
        </w:rPr>
        <w:t xml:space="preserve">Prepare </w:t>
      </w:r>
      <w:r w:rsidRPr="004147D5">
        <w:rPr>
          <w:rFonts w:asciiTheme="minorHAnsi" w:hAnsiTheme="minorHAnsi" w:cs="Arial"/>
          <w:sz w:val="24"/>
          <w:szCs w:val="24"/>
        </w:rPr>
        <w:t>and segment</w:t>
      </w:r>
      <w:r w:rsidR="00387BD5" w:rsidRPr="004147D5">
        <w:rPr>
          <w:rFonts w:asciiTheme="minorHAnsi" w:hAnsiTheme="minorHAnsi" w:cs="Arial"/>
          <w:sz w:val="24"/>
          <w:szCs w:val="24"/>
        </w:rPr>
        <w:t xml:space="preserve"> </w:t>
      </w:r>
      <w:r w:rsidR="00990AB2" w:rsidRPr="004147D5">
        <w:rPr>
          <w:rFonts w:asciiTheme="minorHAnsi" w:hAnsiTheme="minorHAnsi" w:cs="Arial"/>
          <w:sz w:val="24"/>
          <w:szCs w:val="24"/>
        </w:rPr>
        <w:t xml:space="preserve">2006 and 2009 images </w:t>
      </w:r>
      <w:r w:rsidRPr="004147D5">
        <w:rPr>
          <w:rFonts w:asciiTheme="minorHAnsi" w:hAnsiTheme="minorHAnsi" w:cs="Arial"/>
          <w:sz w:val="24"/>
          <w:szCs w:val="24"/>
        </w:rPr>
        <w:t xml:space="preserve">for the remaining </w:t>
      </w:r>
      <w:r w:rsidR="00795979">
        <w:rPr>
          <w:rFonts w:asciiTheme="minorHAnsi" w:hAnsiTheme="minorHAnsi" w:cs="Arial"/>
          <w:sz w:val="24"/>
          <w:szCs w:val="24"/>
        </w:rPr>
        <w:t xml:space="preserve">13 </w:t>
      </w:r>
      <w:r w:rsidRPr="004147D5">
        <w:rPr>
          <w:rFonts w:asciiTheme="minorHAnsi" w:hAnsiTheme="minorHAnsi" w:cs="Arial"/>
          <w:sz w:val="24"/>
          <w:szCs w:val="24"/>
        </w:rPr>
        <w:t>Puget Sound WRIAs (</w:t>
      </w:r>
      <w:proofErr w:type="spellStart"/>
      <w:r w:rsidRPr="004147D5">
        <w:rPr>
          <w:rFonts w:asciiTheme="minorHAnsi" w:hAnsiTheme="minorHAnsi" w:cs="Arial"/>
          <w:sz w:val="24"/>
          <w:szCs w:val="24"/>
        </w:rPr>
        <w:t>No.</w:t>
      </w:r>
      <w:r w:rsidR="00990AB2" w:rsidRPr="004147D5">
        <w:rPr>
          <w:rFonts w:asciiTheme="minorHAnsi" w:hAnsiTheme="minorHAnsi" w:cs="Arial"/>
          <w:sz w:val="24"/>
          <w:szCs w:val="24"/>
        </w:rPr>
        <w:t>s</w:t>
      </w:r>
      <w:proofErr w:type="spellEnd"/>
      <w:r w:rsidRPr="004147D5">
        <w:rPr>
          <w:rFonts w:asciiTheme="minorHAnsi" w:hAnsiTheme="minorHAnsi" w:cs="Arial"/>
          <w:sz w:val="24"/>
          <w:szCs w:val="24"/>
        </w:rPr>
        <w:t xml:space="preserve"> </w:t>
      </w:r>
      <w:r w:rsidRPr="004147D5">
        <w:rPr>
          <w:rFonts w:asciiTheme="minorHAnsi" w:hAnsiTheme="minorHAnsi"/>
          <w:sz w:val="24"/>
          <w:szCs w:val="24"/>
        </w:rPr>
        <w:t>2, 4-6, 9-12, 14, and 16-19).</w:t>
      </w:r>
    </w:p>
    <w:p w:rsidR="004147D5" w:rsidRDefault="004147D5" w:rsidP="004147D5">
      <w:pPr>
        <w:pStyle w:val="ListParagraph"/>
        <w:numPr>
          <w:ilvl w:val="0"/>
          <w:numId w:val="7"/>
        </w:numPr>
        <w:spacing w:after="0"/>
        <w:ind w:left="360" w:hanging="180"/>
        <w:rPr>
          <w:rFonts w:asciiTheme="minorHAnsi" w:hAnsiTheme="minorHAnsi" w:cs="Arial"/>
          <w:sz w:val="24"/>
          <w:szCs w:val="24"/>
        </w:rPr>
      </w:pPr>
      <w:r w:rsidRPr="004147D5">
        <w:rPr>
          <w:rFonts w:asciiTheme="minorHAnsi" w:hAnsiTheme="minorHAnsi" w:cs="Arial"/>
          <w:sz w:val="24"/>
          <w:szCs w:val="24"/>
        </w:rPr>
        <w:t>S</w:t>
      </w:r>
      <w:r w:rsidR="00AF5BBD" w:rsidRPr="004147D5">
        <w:rPr>
          <w:rFonts w:asciiTheme="minorHAnsi" w:hAnsiTheme="minorHAnsi" w:cs="Arial"/>
          <w:sz w:val="24"/>
          <w:szCs w:val="24"/>
        </w:rPr>
        <w:t>ubtask 2.2 –</w:t>
      </w:r>
      <w:r w:rsidRPr="004147D5">
        <w:rPr>
          <w:rFonts w:asciiTheme="minorHAnsi" w:hAnsiTheme="minorHAnsi" w:cs="Arial"/>
          <w:sz w:val="24"/>
          <w:szCs w:val="24"/>
        </w:rPr>
        <w:t>G</w:t>
      </w:r>
      <w:r w:rsidR="00AF5BBD" w:rsidRPr="004147D5">
        <w:rPr>
          <w:rFonts w:asciiTheme="minorHAnsi" w:hAnsiTheme="minorHAnsi" w:cs="Arial"/>
          <w:sz w:val="24"/>
          <w:szCs w:val="24"/>
        </w:rPr>
        <w:t xml:space="preserve">enerate and characterize training samples depicting major vegetative loss due to urban expansion/development and timber harvest. </w:t>
      </w:r>
      <w:r w:rsidR="00387BD5" w:rsidRPr="004147D5">
        <w:rPr>
          <w:rFonts w:asciiTheme="minorHAnsi" w:hAnsiTheme="minorHAnsi" w:cs="Arial"/>
          <w:sz w:val="24"/>
          <w:szCs w:val="24"/>
        </w:rPr>
        <w:t xml:space="preserve"> </w:t>
      </w:r>
      <w:r w:rsidRPr="004147D5">
        <w:rPr>
          <w:rFonts w:asciiTheme="minorHAnsi" w:hAnsiTheme="minorHAnsi" w:cs="Arial"/>
          <w:sz w:val="24"/>
          <w:szCs w:val="24"/>
        </w:rPr>
        <w:t>These s</w:t>
      </w:r>
      <w:r w:rsidR="00AF5BBD" w:rsidRPr="004147D5">
        <w:rPr>
          <w:rFonts w:asciiTheme="minorHAnsi" w:hAnsiTheme="minorHAnsi" w:cs="Arial"/>
          <w:sz w:val="24"/>
          <w:szCs w:val="24"/>
        </w:rPr>
        <w:t>amples will be used to generate statistical probabilities for potential change for all delineated segments.</w:t>
      </w:r>
    </w:p>
    <w:p w:rsidR="00AF5BBD" w:rsidRPr="004147D5" w:rsidRDefault="00AF5BBD" w:rsidP="004147D5">
      <w:pPr>
        <w:pStyle w:val="ListParagraph"/>
        <w:numPr>
          <w:ilvl w:val="0"/>
          <w:numId w:val="7"/>
        </w:numPr>
        <w:spacing w:after="0"/>
        <w:ind w:left="360" w:hanging="180"/>
        <w:rPr>
          <w:rFonts w:asciiTheme="minorHAnsi" w:hAnsiTheme="minorHAnsi" w:cs="Arial"/>
          <w:sz w:val="24"/>
          <w:szCs w:val="24"/>
        </w:rPr>
      </w:pPr>
      <w:r w:rsidRPr="004147D5">
        <w:rPr>
          <w:rFonts w:asciiTheme="minorHAnsi" w:hAnsiTheme="minorHAnsi" w:cs="Arial"/>
          <w:sz w:val="24"/>
          <w:szCs w:val="24"/>
        </w:rPr>
        <w:t>Subtask 2.3 –</w:t>
      </w:r>
      <w:r w:rsidR="00864D08">
        <w:rPr>
          <w:rFonts w:asciiTheme="minorHAnsi" w:hAnsiTheme="minorHAnsi" w:cs="Arial"/>
          <w:sz w:val="24"/>
          <w:szCs w:val="24"/>
        </w:rPr>
        <w:t xml:space="preserve"> </w:t>
      </w:r>
      <w:r w:rsidR="004147D5">
        <w:rPr>
          <w:rFonts w:asciiTheme="minorHAnsi" w:hAnsiTheme="minorHAnsi" w:cs="Arial"/>
          <w:sz w:val="24"/>
          <w:szCs w:val="24"/>
        </w:rPr>
        <w:t>Assess</w:t>
      </w:r>
      <w:r w:rsidR="00DB2DFC">
        <w:rPr>
          <w:rFonts w:asciiTheme="minorHAnsi" w:hAnsiTheme="minorHAnsi" w:cs="Arial"/>
          <w:sz w:val="24"/>
          <w:szCs w:val="24"/>
        </w:rPr>
        <w:t xml:space="preserve"> the</w:t>
      </w:r>
      <w:r w:rsidR="004147D5">
        <w:rPr>
          <w:rFonts w:asciiTheme="minorHAnsi" w:hAnsiTheme="minorHAnsi" w:cs="Arial"/>
          <w:sz w:val="24"/>
          <w:szCs w:val="24"/>
        </w:rPr>
        <w:t xml:space="preserve"> </w:t>
      </w:r>
      <w:r w:rsidRPr="004147D5">
        <w:rPr>
          <w:rFonts w:asciiTheme="minorHAnsi" w:hAnsiTheme="minorHAnsi" w:cs="Arial"/>
          <w:sz w:val="24"/>
          <w:szCs w:val="24"/>
        </w:rPr>
        <w:t xml:space="preserve">accuracy of change predictions </w:t>
      </w:r>
      <w:r w:rsidR="00AA268B">
        <w:rPr>
          <w:rFonts w:asciiTheme="minorHAnsi" w:hAnsiTheme="minorHAnsi" w:cs="Arial"/>
          <w:sz w:val="24"/>
          <w:szCs w:val="24"/>
        </w:rPr>
        <w:t>by estimating two types of errors</w:t>
      </w:r>
      <w:r w:rsidRPr="004147D5">
        <w:rPr>
          <w:rFonts w:asciiTheme="minorHAnsi" w:hAnsiTheme="minorHAnsi" w:cs="Arial"/>
          <w:sz w:val="24"/>
          <w:szCs w:val="24"/>
        </w:rPr>
        <w:t>.</w:t>
      </w:r>
    </w:p>
    <w:p w:rsidR="00AF5BBD" w:rsidRPr="00A87845" w:rsidRDefault="00AF5BBD" w:rsidP="004147D5">
      <w:pPr>
        <w:pStyle w:val="ListParagraph"/>
        <w:numPr>
          <w:ilvl w:val="0"/>
          <w:numId w:val="2"/>
        </w:numPr>
        <w:spacing w:after="0"/>
        <w:ind w:left="720"/>
        <w:rPr>
          <w:rFonts w:asciiTheme="minorHAnsi" w:hAnsiTheme="minorHAnsi" w:cs="Arial"/>
          <w:sz w:val="24"/>
          <w:szCs w:val="24"/>
        </w:rPr>
      </w:pPr>
      <w:r w:rsidRPr="004147D5">
        <w:rPr>
          <w:rFonts w:asciiTheme="minorHAnsi" w:hAnsiTheme="minorHAnsi" w:cs="Arial"/>
          <w:sz w:val="24"/>
          <w:szCs w:val="24"/>
        </w:rPr>
        <w:t>To reduce “Errors of Commission” all segments predicted to have a high probability of change from subtask 2.2 will be reviewed by an analyst, with changes being attribut</w:t>
      </w:r>
      <w:r w:rsidRPr="00A87845">
        <w:rPr>
          <w:rFonts w:asciiTheme="minorHAnsi" w:hAnsiTheme="minorHAnsi" w:cs="Arial"/>
          <w:sz w:val="24"/>
          <w:szCs w:val="24"/>
        </w:rPr>
        <w:t xml:space="preserve">ed to either “urban expansion/development” or “forestry/unknown”. </w:t>
      </w:r>
      <w:r w:rsidR="00AA268B">
        <w:rPr>
          <w:rFonts w:asciiTheme="minorHAnsi" w:hAnsiTheme="minorHAnsi" w:cs="Arial"/>
          <w:sz w:val="24"/>
          <w:szCs w:val="24"/>
        </w:rPr>
        <w:t xml:space="preserve"> </w:t>
      </w:r>
      <w:r w:rsidRPr="00A87845">
        <w:rPr>
          <w:rFonts w:asciiTheme="minorHAnsi" w:hAnsiTheme="minorHAnsi" w:cs="Arial"/>
          <w:sz w:val="24"/>
          <w:szCs w:val="24"/>
        </w:rPr>
        <w:t xml:space="preserve">Some additional segments (those with progressively lower probability of change) will be reviewed as time permits. </w:t>
      </w:r>
    </w:p>
    <w:p w:rsidR="00AF5BBD" w:rsidRPr="00A87845" w:rsidRDefault="00AF5BBD" w:rsidP="004147D5">
      <w:pPr>
        <w:pStyle w:val="ListParagraph"/>
        <w:numPr>
          <w:ilvl w:val="0"/>
          <w:numId w:val="2"/>
        </w:numPr>
        <w:spacing w:after="0"/>
        <w:ind w:left="720"/>
        <w:rPr>
          <w:rFonts w:asciiTheme="minorHAnsi" w:hAnsiTheme="minorHAnsi" w:cs="Arial"/>
          <w:sz w:val="24"/>
          <w:szCs w:val="24"/>
        </w:rPr>
      </w:pPr>
      <w:r w:rsidRPr="00A87845">
        <w:rPr>
          <w:rFonts w:asciiTheme="minorHAnsi" w:hAnsiTheme="minorHAnsi" w:cs="Arial"/>
          <w:sz w:val="24"/>
          <w:szCs w:val="24"/>
        </w:rPr>
        <w:t xml:space="preserve">To estimate “Errors of Omission” the </w:t>
      </w:r>
      <w:proofErr w:type="gramStart"/>
      <w:r w:rsidRPr="00A87845">
        <w:rPr>
          <w:rFonts w:asciiTheme="minorHAnsi" w:hAnsiTheme="minorHAnsi" w:cs="Arial"/>
          <w:sz w:val="24"/>
          <w:szCs w:val="24"/>
        </w:rPr>
        <w:t>greater</w:t>
      </w:r>
      <w:proofErr w:type="gramEnd"/>
      <w:r w:rsidRPr="00A87845">
        <w:rPr>
          <w:rFonts w:asciiTheme="minorHAnsi" w:hAnsiTheme="minorHAnsi" w:cs="Arial"/>
          <w:sz w:val="24"/>
          <w:szCs w:val="24"/>
        </w:rPr>
        <w:t xml:space="preserve"> of 5,000 or 1% of segments not reviewed for commission errors, will be reviewed for omission errors. From this review areal estimates of unmapped change will be generated.</w:t>
      </w:r>
    </w:p>
    <w:p w:rsidR="00AF5BBD" w:rsidRPr="004147D5" w:rsidRDefault="00AF5BBD" w:rsidP="004147D5">
      <w:pPr>
        <w:pStyle w:val="ListParagraph"/>
        <w:numPr>
          <w:ilvl w:val="0"/>
          <w:numId w:val="8"/>
        </w:numPr>
        <w:spacing w:after="0"/>
        <w:ind w:left="360" w:hanging="180"/>
        <w:rPr>
          <w:rFonts w:asciiTheme="minorHAnsi" w:hAnsiTheme="minorHAnsi" w:cs="Arial"/>
          <w:sz w:val="24"/>
          <w:szCs w:val="24"/>
        </w:rPr>
      </w:pPr>
      <w:r w:rsidRPr="004147D5">
        <w:rPr>
          <w:rFonts w:asciiTheme="minorHAnsi" w:hAnsiTheme="minorHAnsi" w:cs="Arial"/>
          <w:sz w:val="24"/>
          <w:szCs w:val="24"/>
        </w:rPr>
        <w:t xml:space="preserve">Subtask 2.4 – </w:t>
      </w:r>
      <w:r w:rsidR="00DB2DFC">
        <w:rPr>
          <w:rFonts w:asciiTheme="minorHAnsi" w:hAnsiTheme="minorHAnsi" w:cs="Arial"/>
          <w:sz w:val="24"/>
          <w:szCs w:val="24"/>
        </w:rPr>
        <w:t>C</w:t>
      </w:r>
      <w:r w:rsidRPr="004147D5">
        <w:rPr>
          <w:rFonts w:asciiTheme="minorHAnsi" w:hAnsiTheme="minorHAnsi" w:cs="Arial"/>
          <w:sz w:val="24"/>
          <w:szCs w:val="24"/>
        </w:rPr>
        <w:t>ombine the results from all 19 Puget Sound WRIAs as a single change product</w:t>
      </w:r>
      <w:r w:rsidR="00DB2DFC">
        <w:rPr>
          <w:rFonts w:asciiTheme="minorHAnsi" w:hAnsiTheme="minorHAnsi" w:cs="Arial"/>
          <w:sz w:val="24"/>
          <w:szCs w:val="24"/>
        </w:rPr>
        <w:t>,</w:t>
      </w:r>
      <w:r w:rsidRPr="004147D5">
        <w:rPr>
          <w:rFonts w:asciiTheme="minorHAnsi" w:hAnsiTheme="minorHAnsi" w:cs="Arial"/>
          <w:sz w:val="24"/>
          <w:szCs w:val="24"/>
        </w:rPr>
        <w:t xml:space="preserve"> with all change polygons attributed with both WRIA and County designations based on their majority location.</w:t>
      </w:r>
    </w:p>
    <w:p w:rsidR="00C11DC0" w:rsidRDefault="00C11DC0" w:rsidP="00990AB2">
      <w:pPr>
        <w:spacing w:after="0"/>
        <w:contextualSpacing/>
        <w:rPr>
          <w:rFonts w:asciiTheme="minorHAnsi" w:hAnsiTheme="minorHAnsi" w:cs="Arial"/>
          <w:sz w:val="24"/>
          <w:szCs w:val="24"/>
        </w:rPr>
      </w:pPr>
    </w:p>
    <w:p w:rsidR="004147D5" w:rsidRPr="00A87845" w:rsidRDefault="004147D5" w:rsidP="004147D5">
      <w:pPr>
        <w:pStyle w:val="Heading3"/>
        <w:spacing w:after="120"/>
      </w:pPr>
      <w:bookmarkStart w:id="93" w:name="_Toc371516272"/>
      <w:r w:rsidRPr="00A87845">
        <w:t xml:space="preserve">Phase </w:t>
      </w:r>
      <w:r>
        <w:t>I</w:t>
      </w:r>
      <w:r w:rsidRPr="00A87845">
        <w:t>I</w:t>
      </w:r>
      <w:bookmarkEnd w:id="93"/>
    </w:p>
    <w:p w:rsidR="004147D5" w:rsidRPr="0037544F" w:rsidRDefault="004147D5" w:rsidP="00AA268B">
      <w:pPr>
        <w:spacing w:after="0"/>
        <w:ind w:left="180"/>
        <w:contextualSpacing/>
        <w:rPr>
          <w:rFonts w:asciiTheme="minorHAnsi" w:hAnsiTheme="minorHAnsi"/>
        </w:rPr>
      </w:pPr>
      <w:r w:rsidRPr="0037544F">
        <w:rPr>
          <w:rFonts w:asciiTheme="minorHAnsi" w:hAnsiTheme="minorHAnsi" w:cs="Arial"/>
          <w:sz w:val="24"/>
          <w:szCs w:val="24"/>
        </w:rPr>
        <w:lastRenderedPageBreak/>
        <w:t xml:space="preserve">WDFW will complete the </w:t>
      </w:r>
      <w:r w:rsidRPr="0037544F">
        <w:rPr>
          <w:rFonts w:asciiTheme="minorHAnsi" w:hAnsiTheme="minorHAnsi"/>
        </w:rPr>
        <w:t>processing HRCD polygons for all Puget Sound WRIAs</w:t>
      </w:r>
      <w:r w:rsidR="00DB2DFC" w:rsidRPr="0037544F">
        <w:rPr>
          <w:rFonts w:asciiTheme="minorHAnsi" w:hAnsiTheme="minorHAnsi"/>
        </w:rPr>
        <w:t xml:space="preserve">, mapping </w:t>
      </w:r>
      <w:r w:rsidR="00AA268B">
        <w:rPr>
          <w:rFonts w:asciiTheme="minorHAnsi" w:hAnsiTheme="minorHAnsi"/>
        </w:rPr>
        <w:t xml:space="preserve">changes that have occurred between 2009 and 2011 in </w:t>
      </w:r>
      <w:r w:rsidRPr="0037544F">
        <w:rPr>
          <w:rFonts w:asciiTheme="minorHAnsi" w:hAnsiTheme="minorHAnsi"/>
        </w:rPr>
        <w:t>urban</w:t>
      </w:r>
      <w:r w:rsidR="00AA268B">
        <w:rPr>
          <w:rFonts w:asciiTheme="minorHAnsi" w:hAnsiTheme="minorHAnsi"/>
        </w:rPr>
        <w:t xml:space="preserve"> areas, riparian and </w:t>
      </w:r>
      <w:r w:rsidR="00EF47D8">
        <w:rPr>
          <w:rFonts w:asciiTheme="minorHAnsi" w:hAnsiTheme="minorHAnsi"/>
        </w:rPr>
        <w:t xml:space="preserve">marine </w:t>
      </w:r>
      <w:r w:rsidR="00AA268B">
        <w:rPr>
          <w:rFonts w:asciiTheme="minorHAnsi" w:hAnsiTheme="minorHAnsi"/>
        </w:rPr>
        <w:t xml:space="preserve">shoreline areas, as well as </w:t>
      </w:r>
      <w:r w:rsidR="00AA268B" w:rsidRPr="0037544F">
        <w:rPr>
          <w:rFonts w:asciiTheme="minorHAnsi" w:hAnsiTheme="minorHAnsi"/>
        </w:rPr>
        <w:t xml:space="preserve">major vegetative disturbances </w:t>
      </w:r>
      <w:r w:rsidR="00AA268B">
        <w:rPr>
          <w:rFonts w:asciiTheme="minorHAnsi" w:hAnsiTheme="minorHAnsi"/>
        </w:rPr>
        <w:t xml:space="preserve">due to </w:t>
      </w:r>
      <w:r w:rsidR="00AA268B" w:rsidRPr="0037544F">
        <w:rPr>
          <w:rFonts w:asciiTheme="minorHAnsi" w:hAnsiTheme="minorHAnsi"/>
        </w:rPr>
        <w:t>forestry activities</w:t>
      </w:r>
      <w:r w:rsidRPr="0037544F">
        <w:rPr>
          <w:rFonts w:asciiTheme="minorHAnsi" w:hAnsiTheme="minorHAnsi"/>
        </w:rPr>
        <w:t xml:space="preserve">. </w:t>
      </w:r>
      <w:r w:rsidR="00DB2DFC" w:rsidRPr="0037544F">
        <w:rPr>
          <w:rFonts w:asciiTheme="minorHAnsi" w:hAnsiTheme="minorHAnsi"/>
        </w:rPr>
        <w:t xml:space="preserve"> </w:t>
      </w:r>
      <w:r w:rsidRPr="0037544F">
        <w:rPr>
          <w:rFonts w:asciiTheme="minorHAnsi" w:hAnsiTheme="minorHAnsi"/>
        </w:rPr>
        <w:t xml:space="preserve">Changes showing evidence of new impervious surface in or adjacent to existing residential/commercial development will be reported separately from change with non-determinant usage. </w:t>
      </w:r>
      <w:r w:rsidR="00DB2DFC" w:rsidRPr="0037544F">
        <w:rPr>
          <w:rFonts w:asciiTheme="minorHAnsi" w:hAnsiTheme="minorHAnsi"/>
        </w:rPr>
        <w:t xml:space="preserve">  As in Phase I, this will be accomplished by means of several subtasks:</w:t>
      </w:r>
    </w:p>
    <w:p w:rsidR="004147D5" w:rsidRPr="0037544F" w:rsidRDefault="004147D5" w:rsidP="00AA268B">
      <w:pPr>
        <w:pStyle w:val="ListParagraph"/>
        <w:numPr>
          <w:ilvl w:val="0"/>
          <w:numId w:val="8"/>
        </w:numPr>
        <w:spacing w:after="0"/>
        <w:ind w:left="360" w:hanging="180"/>
        <w:rPr>
          <w:rFonts w:asciiTheme="minorHAnsi" w:hAnsiTheme="minorHAnsi"/>
        </w:rPr>
      </w:pPr>
      <w:r w:rsidRPr="0037544F">
        <w:rPr>
          <w:rFonts w:asciiTheme="minorHAnsi" w:hAnsiTheme="minorHAnsi" w:cs="Arial"/>
        </w:rPr>
        <w:t>Subtask 2.1 –</w:t>
      </w:r>
      <w:r w:rsidR="00AA268B">
        <w:rPr>
          <w:rFonts w:asciiTheme="minorHAnsi" w:hAnsiTheme="minorHAnsi" w:cs="Arial"/>
        </w:rPr>
        <w:t>P</w:t>
      </w:r>
      <w:r w:rsidRPr="0037544F">
        <w:rPr>
          <w:rFonts w:asciiTheme="minorHAnsi" w:hAnsiTheme="minorHAnsi" w:cs="Arial"/>
        </w:rPr>
        <w:t>repar</w:t>
      </w:r>
      <w:r w:rsidR="00AA268B">
        <w:rPr>
          <w:rFonts w:asciiTheme="minorHAnsi" w:hAnsiTheme="minorHAnsi" w:cs="Arial"/>
        </w:rPr>
        <w:t xml:space="preserve">e and </w:t>
      </w:r>
      <w:r w:rsidRPr="0037544F">
        <w:rPr>
          <w:rFonts w:asciiTheme="minorHAnsi" w:hAnsiTheme="minorHAnsi" w:cs="Arial"/>
        </w:rPr>
        <w:t xml:space="preserve">segment </w:t>
      </w:r>
      <w:r w:rsidR="00AA268B">
        <w:rPr>
          <w:rFonts w:asciiTheme="minorHAnsi" w:hAnsiTheme="minorHAnsi" w:cs="Arial"/>
        </w:rPr>
        <w:t xml:space="preserve">2011 images for all </w:t>
      </w:r>
      <w:r w:rsidRPr="0037544F">
        <w:rPr>
          <w:rFonts w:asciiTheme="minorHAnsi" w:hAnsiTheme="minorHAnsi" w:cs="Arial"/>
        </w:rPr>
        <w:t>Puget Sound WRIAs</w:t>
      </w:r>
      <w:r w:rsidRPr="0037544F">
        <w:rPr>
          <w:rFonts w:asciiTheme="minorHAnsi" w:hAnsiTheme="minorHAnsi"/>
        </w:rPr>
        <w:t>.</w:t>
      </w:r>
    </w:p>
    <w:p w:rsidR="004147D5" w:rsidRPr="0037544F" w:rsidRDefault="004147D5" w:rsidP="00AA268B">
      <w:pPr>
        <w:pStyle w:val="ListParagraph"/>
        <w:numPr>
          <w:ilvl w:val="0"/>
          <w:numId w:val="8"/>
        </w:numPr>
        <w:spacing w:after="0"/>
        <w:ind w:left="360" w:hanging="180"/>
        <w:rPr>
          <w:rFonts w:asciiTheme="minorHAnsi" w:hAnsiTheme="minorHAnsi" w:cs="Arial"/>
        </w:rPr>
      </w:pPr>
      <w:r w:rsidRPr="0037544F">
        <w:rPr>
          <w:rFonts w:asciiTheme="minorHAnsi" w:hAnsiTheme="minorHAnsi" w:cs="Arial"/>
        </w:rPr>
        <w:t>Subtask 2.2 –</w:t>
      </w:r>
      <w:r w:rsidR="00AA268B">
        <w:rPr>
          <w:rFonts w:asciiTheme="minorHAnsi" w:hAnsiTheme="minorHAnsi" w:cs="Arial"/>
        </w:rPr>
        <w:t xml:space="preserve"> G</w:t>
      </w:r>
      <w:r w:rsidRPr="0037544F">
        <w:rPr>
          <w:rFonts w:asciiTheme="minorHAnsi" w:hAnsiTheme="minorHAnsi" w:cs="Arial"/>
        </w:rPr>
        <w:t xml:space="preserve">enerate and characterize training samples depicting major vegetative loss due to urban expansion/development and timber harvest. </w:t>
      </w:r>
      <w:r w:rsidR="00AA268B">
        <w:rPr>
          <w:rFonts w:asciiTheme="minorHAnsi" w:hAnsiTheme="minorHAnsi" w:cs="Arial"/>
        </w:rPr>
        <w:t xml:space="preserve"> These s</w:t>
      </w:r>
      <w:r w:rsidRPr="0037544F">
        <w:rPr>
          <w:rFonts w:asciiTheme="minorHAnsi" w:hAnsiTheme="minorHAnsi" w:cs="Arial"/>
        </w:rPr>
        <w:t xml:space="preserve">amples will be used </w:t>
      </w:r>
      <w:r w:rsidR="00AA268B">
        <w:rPr>
          <w:rFonts w:asciiTheme="minorHAnsi" w:hAnsiTheme="minorHAnsi" w:cs="Arial"/>
        </w:rPr>
        <w:t>as in Phase I</w:t>
      </w:r>
      <w:r w:rsidRPr="0037544F">
        <w:rPr>
          <w:rFonts w:asciiTheme="minorHAnsi" w:hAnsiTheme="minorHAnsi" w:cs="Arial"/>
        </w:rPr>
        <w:t xml:space="preserve">. </w:t>
      </w:r>
    </w:p>
    <w:p w:rsidR="004147D5" w:rsidRPr="0037544F" w:rsidRDefault="004147D5" w:rsidP="00AA268B">
      <w:pPr>
        <w:pStyle w:val="ListParagraph"/>
        <w:numPr>
          <w:ilvl w:val="0"/>
          <w:numId w:val="8"/>
        </w:numPr>
        <w:spacing w:after="0"/>
        <w:ind w:left="360" w:hanging="180"/>
        <w:rPr>
          <w:rFonts w:asciiTheme="minorHAnsi" w:hAnsiTheme="minorHAnsi" w:cs="Arial"/>
        </w:rPr>
      </w:pPr>
      <w:r w:rsidRPr="0037544F">
        <w:rPr>
          <w:rFonts w:asciiTheme="minorHAnsi" w:hAnsiTheme="minorHAnsi" w:cs="Arial"/>
        </w:rPr>
        <w:t>Subtask 2.3 –</w:t>
      </w:r>
      <w:r w:rsidR="00DB2DFC" w:rsidRPr="0037544F">
        <w:rPr>
          <w:rFonts w:asciiTheme="minorHAnsi" w:hAnsiTheme="minorHAnsi" w:cs="Arial"/>
        </w:rPr>
        <w:t xml:space="preserve"> Assess a</w:t>
      </w:r>
      <w:r w:rsidRPr="0037544F">
        <w:rPr>
          <w:rFonts w:asciiTheme="minorHAnsi" w:hAnsiTheme="minorHAnsi" w:cs="Arial"/>
        </w:rPr>
        <w:t xml:space="preserve">ccuracy of change predictions </w:t>
      </w:r>
      <w:r w:rsidR="00AA268B">
        <w:rPr>
          <w:rFonts w:asciiTheme="minorHAnsi" w:hAnsiTheme="minorHAnsi" w:cs="Arial"/>
        </w:rPr>
        <w:t>as e</w:t>
      </w:r>
      <w:r w:rsidRPr="0037544F">
        <w:rPr>
          <w:rFonts w:asciiTheme="minorHAnsi" w:hAnsiTheme="minorHAnsi" w:cs="Arial"/>
        </w:rPr>
        <w:t xml:space="preserve">rrors of </w:t>
      </w:r>
      <w:r w:rsidR="00AA268B">
        <w:rPr>
          <w:rFonts w:asciiTheme="minorHAnsi" w:hAnsiTheme="minorHAnsi" w:cs="Arial"/>
        </w:rPr>
        <w:t>c</w:t>
      </w:r>
      <w:r w:rsidRPr="0037544F">
        <w:rPr>
          <w:rFonts w:asciiTheme="minorHAnsi" w:hAnsiTheme="minorHAnsi" w:cs="Arial"/>
        </w:rPr>
        <w:t>ommission</w:t>
      </w:r>
      <w:r w:rsidR="00AA268B">
        <w:rPr>
          <w:rFonts w:asciiTheme="minorHAnsi" w:hAnsiTheme="minorHAnsi" w:cs="Arial"/>
        </w:rPr>
        <w:t xml:space="preserve"> and o</w:t>
      </w:r>
      <w:r w:rsidRPr="0037544F">
        <w:rPr>
          <w:rFonts w:asciiTheme="minorHAnsi" w:hAnsiTheme="minorHAnsi" w:cs="Arial"/>
        </w:rPr>
        <w:t>mission</w:t>
      </w:r>
      <w:r w:rsidR="00DB2DFC" w:rsidRPr="0037544F">
        <w:rPr>
          <w:rFonts w:asciiTheme="minorHAnsi" w:hAnsiTheme="minorHAnsi" w:cs="Arial"/>
        </w:rPr>
        <w:t>.</w:t>
      </w:r>
    </w:p>
    <w:p w:rsidR="004147D5" w:rsidRPr="0037544F" w:rsidRDefault="004147D5" w:rsidP="00AA268B">
      <w:pPr>
        <w:pStyle w:val="ListParagraph"/>
        <w:numPr>
          <w:ilvl w:val="0"/>
          <w:numId w:val="8"/>
        </w:numPr>
        <w:spacing w:after="0"/>
        <w:ind w:left="360" w:hanging="180"/>
        <w:rPr>
          <w:rFonts w:asciiTheme="minorHAnsi" w:hAnsiTheme="minorHAnsi" w:cs="Arial"/>
        </w:rPr>
      </w:pPr>
      <w:r w:rsidRPr="0037544F">
        <w:rPr>
          <w:rFonts w:asciiTheme="minorHAnsi" w:hAnsiTheme="minorHAnsi" w:cs="Arial"/>
        </w:rPr>
        <w:t>Subtask 2.4 –</w:t>
      </w:r>
      <w:r w:rsidR="00DB2DFC" w:rsidRPr="0037544F">
        <w:rPr>
          <w:rFonts w:asciiTheme="minorHAnsi" w:hAnsiTheme="minorHAnsi" w:cs="Arial"/>
        </w:rPr>
        <w:t xml:space="preserve"> C</w:t>
      </w:r>
      <w:r w:rsidRPr="0037544F">
        <w:rPr>
          <w:rFonts w:asciiTheme="minorHAnsi" w:hAnsiTheme="minorHAnsi" w:cs="Arial"/>
        </w:rPr>
        <w:t>ombine results from all 19 Puget Sound WRIAs as a single change product with all change polygons attributed with both WRIA and County designations based on their majority location.</w:t>
      </w:r>
    </w:p>
    <w:p w:rsidR="004147D5" w:rsidRPr="0037544F" w:rsidRDefault="004147D5" w:rsidP="0037544F">
      <w:pPr>
        <w:pStyle w:val="ListParagraph"/>
        <w:numPr>
          <w:ilvl w:val="0"/>
          <w:numId w:val="8"/>
        </w:numPr>
        <w:ind w:left="360" w:hanging="180"/>
        <w:rPr>
          <w:rFonts w:asciiTheme="minorHAnsi" w:hAnsiTheme="minorHAnsi" w:cs="Arial"/>
        </w:rPr>
      </w:pPr>
      <w:r w:rsidRPr="0037544F">
        <w:rPr>
          <w:rFonts w:asciiTheme="minorHAnsi" w:hAnsiTheme="minorHAnsi" w:cs="Arial"/>
        </w:rPr>
        <w:t>Subtask 2.5 –</w:t>
      </w:r>
      <w:r w:rsidR="00DB2DFC" w:rsidRPr="0037544F">
        <w:rPr>
          <w:rFonts w:asciiTheme="minorHAnsi" w:hAnsiTheme="minorHAnsi" w:cs="Arial"/>
        </w:rPr>
        <w:t xml:space="preserve"> C</w:t>
      </w:r>
      <w:r w:rsidRPr="0037544F">
        <w:rPr>
          <w:rFonts w:asciiTheme="minorHAnsi" w:hAnsiTheme="minorHAnsi" w:cs="Arial"/>
        </w:rPr>
        <w:t xml:space="preserve">ombine results from Phase 1, 2006-2009 </w:t>
      </w:r>
      <w:r w:rsidR="0037544F" w:rsidRPr="0037544F">
        <w:rPr>
          <w:rFonts w:asciiTheme="minorHAnsi" w:hAnsiTheme="minorHAnsi" w:cs="Arial"/>
        </w:rPr>
        <w:t xml:space="preserve">and </w:t>
      </w:r>
      <w:r w:rsidRPr="0037544F">
        <w:rPr>
          <w:rFonts w:asciiTheme="minorHAnsi" w:hAnsiTheme="minorHAnsi" w:cs="Arial"/>
        </w:rPr>
        <w:t xml:space="preserve">Phase 2, 2009-2011 </w:t>
      </w:r>
      <w:r w:rsidR="0037544F" w:rsidRPr="0037544F">
        <w:rPr>
          <w:rFonts w:asciiTheme="minorHAnsi" w:hAnsiTheme="minorHAnsi" w:cs="Arial"/>
        </w:rPr>
        <w:t xml:space="preserve">change analyses </w:t>
      </w:r>
      <w:r w:rsidRPr="0037544F">
        <w:rPr>
          <w:rFonts w:asciiTheme="minorHAnsi" w:hAnsiTheme="minorHAnsi" w:cs="Arial"/>
        </w:rPr>
        <w:t>to summar</w:t>
      </w:r>
      <w:r w:rsidR="0037544F" w:rsidRPr="0037544F">
        <w:rPr>
          <w:rFonts w:asciiTheme="minorHAnsi" w:hAnsiTheme="minorHAnsi" w:cs="Arial"/>
        </w:rPr>
        <w:t xml:space="preserve">ize change </w:t>
      </w:r>
      <w:r w:rsidRPr="0037544F">
        <w:rPr>
          <w:rFonts w:asciiTheme="minorHAnsi" w:hAnsiTheme="minorHAnsi" w:cs="Arial"/>
        </w:rPr>
        <w:t xml:space="preserve">for the 2006-2009 time </w:t>
      </w:r>
      <w:proofErr w:type="gramStart"/>
      <w:r w:rsidRPr="0037544F">
        <w:rPr>
          <w:rFonts w:asciiTheme="minorHAnsi" w:hAnsiTheme="minorHAnsi" w:cs="Arial"/>
        </w:rPr>
        <w:t>period</w:t>
      </w:r>
      <w:proofErr w:type="gramEnd"/>
      <w:r w:rsidRPr="0037544F">
        <w:rPr>
          <w:rFonts w:asciiTheme="minorHAnsi" w:hAnsiTheme="minorHAnsi" w:cs="Arial"/>
        </w:rPr>
        <w:t xml:space="preserve"> as well as a time series of changes over those two time periods. </w:t>
      </w:r>
    </w:p>
    <w:p w:rsidR="0037544F" w:rsidRPr="0037544F" w:rsidRDefault="0037544F" w:rsidP="0037544F">
      <w:pPr>
        <w:pStyle w:val="ListParagraph"/>
        <w:numPr>
          <w:ilvl w:val="0"/>
          <w:numId w:val="8"/>
        </w:numPr>
        <w:ind w:left="360" w:hanging="180"/>
        <w:rPr>
          <w:rFonts w:asciiTheme="minorHAnsi" w:hAnsiTheme="minorHAnsi"/>
        </w:rPr>
      </w:pPr>
      <w:r w:rsidRPr="0037544F">
        <w:rPr>
          <w:rFonts w:asciiTheme="minorHAnsi" w:hAnsiTheme="minorHAnsi" w:cs="Arial"/>
        </w:rPr>
        <w:t xml:space="preserve">Subtask 4.1 – </w:t>
      </w:r>
      <w:r w:rsidRPr="0037544F">
        <w:rPr>
          <w:rFonts w:asciiTheme="minorHAnsi" w:hAnsiTheme="minorHAnsi" w:cs="Arial"/>
          <w:u w:val="single"/>
        </w:rPr>
        <w:t xml:space="preserve">Riparian and </w:t>
      </w:r>
      <w:r w:rsidR="00EF47D8">
        <w:rPr>
          <w:rFonts w:asciiTheme="minorHAnsi" w:hAnsiTheme="minorHAnsi" w:cs="Arial"/>
          <w:u w:val="single"/>
        </w:rPr>
        <w:t>marine s</w:t>
      </w:r>
      <w:r w:rsidRPr="0037544F">
        <w:rPr>
          <w:rFonts w:asciiTheme="minorHAnsi" w:hAnsiTheme="minorHAnsi" w:cs="Arial"/>
          <w:u w:val="single"/>
        </w:rPr>
        <w:t xml:space="preserve">horeline change analysis.   WDFW will also </w:t>
      </w:r>
      <w:r w:rsidRPr="0037544F">
        <w:rPr>
          <w:rFonts w:asciiTheme="minorHAnsi" w:hAnsiTheme="minorHAnsi" w:cs="Arial"/>
        </w:rPr>
        <w:t>quantify the amount of change mapped in Subtask 2.5 within multiple distance bands around fish bearing streams, as designated by WDFW and DNR, and upslope from the DNR Shorezone shoreline data.</w:t>
      </w:r>
    </w:p>
    <w:p w:rsidR="004147D5" w:rsidRPr="00A87845" w:rsidRDefault="004147D5" w:rsidP="00990AB2">
      <w:pPr>
        <w:spacing w:after="0"/>
        <w:contextualSpacing/>
        <w:rPr>
          <w:rFonts w:asciiTheme="minorHAnsi" w:hAnsiTheme="minorHAnsi" w:cs="Arial"/>
          <w:sz w:val="24"/>
          <w:szCs w:val="24"/>
        </w:rPr>
      </w:pPr>
    </w:p>
    <w:p w:rsidR="00970898" w:rsidRDefault="000C430C" w:rsidP="00C11DC0">
      <w:pPr>
        <w:pStyle w:val="Heading2"/>
      </w:pPr>
      <w:bookmarkStart w:id="94" w:name="_Toc371516273"/>
      <w:r w:rsidRPr="00A87845">
        <w:t xml:space="preserve">A-7 </w:t>
      </w:r>
      <w:r w:rsidR="00970898" w:rsidRPr="00A87845">
        <w:t>Quality Objectives and Criteria</w:t>
      </w:r>
      <w:bookmarkEnd w:id="94"/>
      <w:r w:rsidR="0041554C" w:rsidRPr="0041554C">
        <w:t xml:space="preserve"> </w:t>
      </w:r>
      <w:r w:rsidR="00056B11">
        <w:t xml:space="preserve"> </w:t>
      </w:r>
    </w:p>
    <w:p w:rsidR="0002599E" w:rsidRDefault="0002599E" w:rsidP="00CB1512">
      <w:r>
        <w:t xml:space="preserve">The quality objective for the final change map is to have 100% User’s Accuracy for mapped changes and 99.5% for mapped non-changing areas. The 100% User’s Accuracy will be achieved by having an analyst observe every polygon temporal-pair that is predicted to be a change with &gt;=25% probability by the binary statistical change model. This assumes a change is detectable remotely with our 1-m data source. Thus, every location mapped as a change location will be verified remotely by an analyst. </w:t>
      </w:r>
    </w:p>
    <w:p w:rsidR="00CB44D1" w:rsidRDefault="0002599E" w:rsidP="00CB1512">
      <w:r>
        <w:t xml:space="preserve">For the non-change areas we will sample the greater of 5,000 or 1% of the polygons with change probabilities &lt; 25% from the binary statistical model. The objective is to find </w:t>
      </w:r>
      <w:r w:rsidR="009A7A6F">
        <w:t>no more than</w:t>
      </w:r>
      <w:r>
        <w:t xml:space="preserve"> 0.5% of the observed </w:t>
      </w:r>
      <w:r w:rsidR="009A7A6F">
        <w:t xml:space="preserve">predicted </w:t>
      </w:r>
      <w:r>
        <w:t xml:space="preserve">non-change sample area </w:t>
      </w:r>
      <w:r w:rsidR="009A7A6F">
        <w:t xml:space="preserve">to have changed. These sorts of errors are omission errors as they are omitted areas of change from our final map. </w:t>
      </w:r>
    </w:p>
    <w:p w:rsidR="009A7A6F" w:rsidRDefault="009A7A6F" w:rsidP="009A7A6F">
      <w:r>
        <w:t>Finally we will calculate an Adjusted Producer’s Accuracy statistic which combines the mapped change area with the estimated omitted change area from the omission analysis sample. The APA statistic is the proportion of total estimated change that was mapped. Our goal is to achieve an APA of 80%.</w:t>
      </w:r>
    </w:p>
    <w:p w:rsidR="009A7A6F" w:rsidRPr="00E1551D" w:rsidRDefault="009A7A6F" w:rsidP="009A7A6F">
      <w:r w:rsidRPr="00E1551D">
        <w:t xml:space="preserve">The </w:t>
      </w:r>
      <w:r>
        <w:t>estimated omission area (</w:t>
      </w:r>
      <w:r w:rsidRPr="009A7A6F">
        <w:t>O</w:t>
      </w:r>
      <w:r>
        <w:t xml:space="preserve">) </w:t>
      </w:r>
      <w:r w:rsidRPr="00E1551D">
        <w:t xml:space="preserve">was calculated </w:t>
      </w:r>
      <w:r>
        <w:t xml:space="preserve">in equation 1 as </w:t>
      </w:r>
      <w:r w:rsidRPr="00E1551D">
        <w:t>the pro</w:t>
      </w:r>
      <w:r>
        <w:t>duct</w:t>
      </w:r>
      <w:r w:rsidRPr="00E1551D">
        <w:t xml:space="preserve"> of </w:t>
      </w:r>
      <w:r>
        <w:t>the sum of the areas of the non-observed polygons (</w:t>
      </w:r>
      <w:r w:rsidRPr="009A7A6F">
        <w:t>p</w:t>
      </w:r>
      <w:r w:rsidRPr="009A7A6F">
        <w:rPr>
          <w:i/>
          <w:vertAlign w:val="subscript"/>
        </w:rPr>
        <w:t>n</w:t>
      </w:r>
      <w:r>
        <w:t xml:space="preserve">) and the ratio of the sum of the areas of the </w:t>
      </w:r>
      <w:r w:rsidRPr="00E1551D">
        <w:t>change</w:t>
      </w:r>
      <w:r>
        <w:t>d omission polygons</w:t>
      </w:r>
      <w:r w:rsidRPr="00E1551D">
        <w:t xml:space="preserve"> </w:t>
      </w:r>
      <w:r>
        <w:t>(</w:t>
      </w:r>
      <w:r w:rsidRPr="009A7A6F">
        <w:rPr>
          <w:i/>
        </w:rPr>
        <w:t>p</w:t>
      </w:r>
      <w:r w:rsidRPr="009A7A6F">
        <w:rPr>
          <w:i/>
          <w:vertAlign w:val="subscript"/>
        </w:rPr>
        <w:t>c</w:t>
      </w:r>
      <w:r>
        <w:t>) divided by the sum of the areas of the observed omission polygons (</w:t>
      </w:r>
      <w:r w:rsidRPr="009A7A6F">
        <w:rPr>
          <w:i/>
        </w:rPr>
        <w:t>p</w:t>
      </w:r>
      <w:r w:rsidRPr="009A7A6F">
        <w:rPr>
          <w:i/>
          <w:vertAlign w:val="subscript"/>
        </w:rPr>
        <w:t>o</w:t>
      </w:r>
      <w:r>
        <w:t>)</w:t>
      </w:r>
      <w:r w:rsidRPr="00E1551D">
        <w:t xml:space="preserve"> </w:t>
      </w:r>
      <w:r w:rsidRPr="00E1551D">
        <w:fldChar w:fldCharType="begin" w:fldLock="1"/>
      </w:r>
      <w:r w:rsidR="00727131">
        <w:instrText>ADDIN CSL_CITATION { "citationItems" : [ { "id" : "ITEM-1", "itemData" : { "ISBN" : "1420055127", "author" : [ { "dropping-particle" : "", "family" : "Congalton", "given" : "Russell G.", "non-dropping-particle" : "", "parse-names" : false, "suffix" : "" }, { "dropping-particle" : "", "family" : "Green", "given" : "Kass", "non-dropping-particle" : "", "parse-names" : false, "suffix" : "" } ], "id" : "ITEM-1", "issued" : { "date-parts" : [ [ "2008" ] ] }, "page" : "183", "publisher" : "CRC Press", "title" : "Assessing the Accuracy of Remotely Sensed Data: Principles and Practices, Second Edition (Mapping Science)", "type" : "book" }, "uris" : [ "http://www.mendeley.com/documents/?uuid=7c3a96e7-ad8b-4685-895b-8c8f88f11ea6" ] }, { "id" : "ITEM-2", "itemData" : { "DOI" : "10.1016/j.rse.2012.10.031", "ISSN" : "00344257", "abstract" : "The area of land use or land cover change obtained directly from a map may differ greatly from the true area of change because of map classification error. An error-adjusted estimator of area can be easily produced once an accuracy assessment has been performed and an error matrix constructed. The estimator presented is a stratified estimator which is applicable to data acquired using popular sampling designs such as stratified random, simple random and systematic (the stratified estimator is often labeled a poststratified estimator for the latter two designs). A confidence interval for the area of land change should also be provided to quantify the uncertainty of the change area estimate. The uncertainty of the change area estimate, as expressed via the confidence interval, can then subsequently be incorporated into an uncertainty analysis for applications using land change area as an input (e.g., a carbon flux model). Accuracy assessments published for land change studies should report the information required to produce the stratified estimator of change area and to construct confidence intervals. However, an evaluation of land change articles published between 2005 and 2010 in two remote sensing journals revealed that accuracy assessments often fail to include this key information. We recommend that land change maps should be accompanied by an accuracy assessment that includes a clear description of the sampling design (including sample size and, if relevant, details of stratification), an error matrix, the area or proportion of area of each category according to the map, and descriptive accuracy measures such as user's, producer's and overall accuracy. Furthermore, mapped areas should be adjusted to eliminate bias attributable to map classification error and these error-adjusted area estimates should be accompanied by confidence intervals to quantify the sampling variability of the estimated area. Using data from the published literature, we illustrate how to produce error-adjusted point estimates and confidence intervals of land change areas. A simple analysis of uncertainty based on the confidence bounds for land change area is applied to a carbon flux model to illustrate numerically that variability in the land change area estimate can have a dramatic effect on model outputs.", "author" : [ { "dropping-particle" : "", "family" : "Olofsson", "given" : "Pontus", "non-dropping-particle" : "", "parse-names" : false, "suffix" : "" }, { "dropping-particle" : "", "family" : "Foody", "given" : "Giles M.", "non-dropping-particle" : "", "parse-names" : false, "suffix" : "" }, { "dropping-particle" : "V.", "family" : "Stehman", "given" : "Stephen", "non-dropping-particle" : "", "parse-names" : false, "suffix" : "" }, { "dropping-particle" : "", "family" : "Woodcock", "given" : "Curtis E.", "non-dropping-particle" : "", "parse-names" : false, "suffix" : "" } ], "container-title" : "Remote Sensing of Environment", "id" : "ITEM-2", "issue" : "null", "issued" : { "date-parts" : [ [ "2013", "2" ] ] }, "page" : "122-131", "title" : "Making better use of accuracy data in land change studies: Estimating accuracy and area and quantifying uncertainty using stratified estimation", "type" : "article-journal", "volume" : "129" }, "uris" : [ "http://www.mendeley.com/documents/?uuid=37419f1e-e4cd-4bf9-8943-9f431a927fb4" ] } ], "mendeley" : { "previouslyFormattedCitation" : "(Congalton &amp; Green, 2008; Olofsson, Foody, Stehman, &amp; Woodcock, 2013)" }, "properties" : { "noteIndex" : 0 }, "schema" : "https://github.com/citation-style-language/schema/raw/master/csl-citation.json" }</w:instrText>
      </w:r>
      <w:r w:rsidRPr="00E1551D">
        <w:fldChar w:fldCharType="separate"/>
      </w:r>
      <w:r w:rsidR="00C36647" w:rsidRPr="00C36647">
        <w:rPr>
          <w:noProof/>
        </w:rPr>
        <w:t>(Congalton &amp; Green, 2008; Olofsson, Foody, Stehman, &amp; Woodcock, 2013)</w:t>
      </w:r>
      <w:r w:rsidRPr="00E1551D">
        <w:fldChar w:fldCharType="end"/>
      </w:r>
      <w:r w:rsidRPr="00E1551D">
        <w:t xml:space="preserve">: </w:t>
      </w:r>
    </w:p>
    <w:p w:rsidR="009A7A6F" w:rsidRPr="00E1551D" w:rsidRDefault="009A7A6F" w:rsidP="009A7A6F">
      <w:pPr>
        <w:spacing w:line="480" w:lineRule="auto"/>
        <w:jc w:val="right"/>
      </w:pPr>
      <w:r w:rsidRPr="009A7A6F">
        <w:object w:dxaOrig="1820" w:dyaOrig="7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5pt;height:37.65pt" o:ole="">
            <v:imagedata r:id="rId12" o:title=""/>
          </v:shape>
          <o:OLEObject Type="Embed" ProgID="Equation.3" ShapeID="_x0000_i1025" DrawAspect="Content" ObjectID="_1467799156" r:id="rId13"/>
        </w:object>
      </w:r>
      <w:r w:rsidRPr="009A7A6F">
        <w:tab/>
      </w:r>
      <w:r w:rsidRPr="009A7A6F">
        <w:tab/>
      </w:r>
      <w:r w:rsidRPr="009A7A6F">
        <w:tab/>
      </w:r>
      <w:r w:rsidRPr="009A7A6F">
        <w:tab/>
      </w:r>
      <w:r w:rsidRPr="009A7A6F">
        <w:tab/>
      </w:r>
      <w:r w:rsidRPr="009A7A6F">
        <w:tab/>
        <w:t>(</w:t>
      </w:r>
      <w:r>
        <w:t>1</w:t>
      </w:r>
      <w:r w:rsidRPr="009A7A6F">
        <w:t>)</w:t>
      </w:r>
    </w:p>
    <w:p w:rsidR="009A7A6F" w:rsidRPr="00E1551D" w:rsidRDefault="009A7A6F" w:rsidP="009A7A6F">
      <w:r>
        <w:t>A</w:t>
      </w:r>
      <w:r w:rsidRPr="00E1551D">
        <w:t xml:space="preserve"> mapped change area and </w:t>
      </w:r>
      <w:r>
        <w:t xml:space="preserve">an </w:t>
      </w:r>
      <w:r w:rsidRPr="00E1551D">
        <w:t xml:space="preserve">estimated omission </w:t>
      </w:r>
      <w:r>
        <w:t>area were derived</w:t>
      </w:r>
      <w:r w:rsidRPr="00E1551D">
        <w:t xml:space="preserve"> at the conclusion of the accuracy assessment process. The overall summary statistic fo</w:t>
      </w:r>
      <w:r>
        <w:t>r the analysis is the Adjusted Producer’s Accuracy (APA) which is the ratio</w:t>
      </w:r>
      <w:r w:rsidRPr="00E1551D">
        <w:t xml:space="preserve"> of </w:t>
      </w:r>
      <w:r>
        <w:t>the sum of the areas</w:t>
      </w:r>
      <w:r w:rsidRPr="00E1551D">
        <w:t xml:space="preserve"> </w:t>
      </w:r>
      <w:r>
        <w:t>of the mapped change polygons (</w:t>
      </w:r>
      <w:r w:rsidRPr="009A7A6F">
        <w:rPr>
          <w:i/>
        </w:rPr>
        <w:t>p</w:t>
      </w:r>
      <w:r w:rsidRPr="009A7A6F">
        <w:rPr>
          <w:i/>
          <w:vertAlign w:val="subscript"/>
        </w:rPr>
        <w:t>m</w:t>
      </w:r>
      <w:r>
        <w:t>)</w:t>
      </w:r>
      <w:r w:rsidRPr="00E1551D">
        <w:t xml:space="preserve"> divided by the total predicted change area </w:t>
      </w:r>
      <w:r>
        <w:t xml:space="preserve">which is the sum of the mapped change area plus the estimated omission area from equation 1. </w:t>
      </w:r>
    </w:p>
    <w:p w:rsidR="009A7A6F" w:rsidRPr="00E1551D" w:rsidRDefault="009A7A6F" w:rsidP="00727131">
      <w:pPr>
        <w:jc w:val="right"/>
      </w:pPr>
      <w:r w:rsidRPr="009A7A6F">
        <w:rPr>
          <w:position w:val="-32"/>
        </w:rPr>
        <w:object w:dxaOrig="1760" w:dyaOrig="760">
          <v:shape id="_x0000_i1026" type="#_x0000_t75" style="width:88.5pt;height:37.65pt" o:ole="">
            <v:imagedata r:id="rId14" o:title=""/>
          </v:shape>
          <o:OLEObject Type="Embed" ProgID="Equation.3" ShapeID="_x0000_i1026" DrawAspect="Content" ObjectID="_1467799157" r:id="rId15"/>
        </w:object>
      </w:r>
      <w:r w:rsidRPr="00E1551D">
        <w:tab/>
      </w:r>
      <w:r>
        <w:tab/>
      </w:r>
      <w:r>
        <w:tab/>
      </w:r>
      <w:r>
        <w:tab/>
      </w:r>
      <w:r>
        <w:tab/>
      </w:r>
      <w:r>
        <w:tab/>
        <w:t>(2)</w:t>
      </w:r>
    </w:p>
    <w:p w:rsidR="009A7A6F" w:rsidRDefault="009A7A6F" w:rsidP="009A7A6F"/>
    <w:p w:rsidR="009A7A6F" w:rsidRPr="00CB44D1" w:rsidRDefault="009A7A6F" w:rsidP="009A7A6F"/>
    <w:p w:rsidR="009B6C23" w:rsidRPr="00A87845" w:rsidRDefault="009B6C23" w:rsidP="00EB7F4D">
      <w:pPr>
        <w:pStyle w:val="Heading2"/>
      </w:pPr>
      <w:bookmarkStart w:id="95" w:name="_Toc371516274"/>
      <w:r w:rsidRPr="00A87845">
        <w:t>A-8 Certification</w:t>
      </w:r>
      <w:bookmarkEnd w:id="95"/>
    </w:p>
    <w:p w:rsidR="00785C50" w:rsidRPr="00A87845" w:rsidRDefault="00F41ACF">
      <w:pPr>
        <w:rPr>
          <w:rFonts w:asciiTheme="minorHAnsi" w:hAnsiTheme="minorHAnsi" w:cs="TimesNewRoman,BoldItalic"/>
          <w:bCs/>
          <w:iCs/>
          <w:sz w:val="24"/>
          <w:szCs w:val="24"/>
        </w:rPr>
      </w:pPr>
      <w:r w:rsidRPr="00F41ACF">
        <w:rPr>
          <w:rFonts w:asciiTheme="minorHAnsi" w:hAnsiTheme="minorHAnsi" w:cs="TimesNewRoman,BoldItalic"/>
          <w:bCs/>
          <w:iCs/>
          <w:sz w:val="24"/>
          <w:szCs w:val="24"/>
        </w:rPr>
        <w:t xml:space="preserve">GIS Data processing will be conducted by </w:t>
      </w:r>
      <w:r w:rsidR="00EB7F4D">
        <w:rPr>
          <w:rFonts w:asciiTheme="minorHAnsi" w:hAnsiTheme="minorHAnsi" w:cs="TimesNewRoman,BoldItalic"/>
          <w:bCs/>
          <w:iCs/>
          <w:sz w:val="24"/>
          <w:szCs w:val="24"/>
        </w:rPr>
        <w:t xml:space="preserve">Dr. </w:t>
      </w:r>
      <w:r w:rsidRPr="00F41ACF">
        <w:rPr>
          <w:rFonts w:asciiTheme="minorHAnsi" w:hAnsiTheme="minorHAnsi" w:cs="TimesNewRoman,BoldItalic"/>
          <w:bCs/>
          <w:iCs/>
          <w:sz w:val="24"/>
          <w:szCs w:val="24"/>
        </w:rPr>
        <w:t>Ken Pierce</w:t>
      </w:r>
      <w:r w:rsidR="00EB7F4D">
        <w:rPr>
          <w:rFonts w:asciiTheme="minorHAnsi" w:hAnsiTheme="minorHAnsi" w:cs="TimesNewRoman,BoldItalic"/>
          <w:bCs/>
          <w:iCs/>
          <w:sz w:val="24"/>
          <w:szCs w:val="24"/>
        </w:rPr>
        <w:t xml:space="preserve">, </w:t>
      </w:r>
      <w:r w:rsidRPr="00F41ACF">
        <w:rPr>
          <w:rFonts w:asciiTheme="minorHAnsi" w:hAnsiTheme="minorHAnsi" w:cs="TimesNewRoman,BoldItalic"/>
          <w:bCs/>
          <w:iCs/>
          <w:sz w:val="24"/>
          <w:szCs w:val="24"/>
        </w:rPr>
        <w:t xml:space="preserve">a Landscape Ecologist and </w:t>
      </w:r>
      <w:r w:rsidR="00D67E91">
        <w:rPr>
          <w:rFonts w:asciiTheme="minorHAnsi" w:hAnsiTheme="minorHAnsi" w:cs="TimesNewRoman,BoldItalic"/>
          <w:bCs/>
          <w:iCs/>
          <w:sz w:val="24"/>
          <w:szCs w:val="24"/>
        </w:rPr>
        <w:t>Landscape Spatial Analytics Section Lead</w:t>
      </w:r>
      <w:r w:rsidRPr="00F41ACF">
        <w:rPr>
          <w:rFonts w:asciiTheme="minorHAnsi" w:hAnsiTheme="minorHAnsi" w:cs="TimesNewRoman,BoldItalic"/>
          <w:bCs/>
          <w:iCs/>
          <w:sz w:val="24"/>
          <w:szCs w:val="24"/>
        </w:rPr>
        <w:t xml:space="preserve"> in </w:t>
      </w:r>
      <w:r w:rsidR="00EB7F4D">
        <w:rPr>
          <w:rFonts w:asciiTheme="minorHAnsi" w:hAnsiTheme="minorHAnsi" w:cs="TimesNewRoman,BoldItalic"/>
          <w:bCs/>
          <w:iCs/>
          <w:sz w:val="24"/>
          <w:szCs w:val="24"/>
        </w:rPr>
        <w:t xml:space="preserve">WDFW’s </w:t>
      </w:r>
      <w:r w:rsidRPr="00F41ACF">
        <w:rPr>
          <w:rFonts w:asciiTheme="minorHAnsi" w:hAnsiTheme="minorHAnsi" w:cs="TimesNewRoman,BoldItalic"/>
          <w:bCs/>
          <w:iCs/>
          <w:sz w:val="24"/>
          <w:szCs w:val="24"/>
        </w:rPr>
        <w:t xml:space="preserve">Habitat Science Division. </w:t>
      </w:r>
      <w:r w:rsidR="00EB7F4D">
        <w:rPr>
          <w:rFonts w:asciiTheme="minorHAnsi" w:hAnsiTheme="minorHAnsi" w:cs="TimesNewRoman,BoldItalic"/>
          <w:bCs/>
          <w:iCs/>
          <w:sz w:val="24"/>
          <w:szCs w:val="24"/>
        </w:rPr>
        <w:t xml:space="preserve"> Dr. Pierce </w:t>
      </w:r>
      <w:r w:rsidRPr="00F41ACF">
        <w:rPr>
          <w:rFonts w:asciiTheme="minorHAnsi" w:hAnsiTheme="minorHAnsi" w:cs="TimesNewRoman,BoldItalic"/>
          <w:bCs/>
          <w:iCs/>
          <w:sz w:val="24"/>
          <w:szCs w:val="24"/>
        </w:rPr>
        <w:t xml:space="preserve">has </w:t>
      </w:r>
      <w:r w:rsidR="00D67E91" w:rsidRPr="00F41ACF">
        <w:rPr>
          <w:rFonts w:asciiTheme="minorHAnsi" w:hAnsiTheme="minorHAnsi" w:cs="TimesNewRoman,BoldItalic"/>
          <w:bCs/>
          <w:iCs/>
          <w:sz w:val="24"/>
          <w:szCs w:val="24"/>
        </w:rPr>
        <w:t>1</w:t>
      </w:r>
      <w:r w:rsidR="00D67E91">
        <w:rPr>
          <w:rFonts w:asciiTheme="minorHAnsi" w:hAnsiTheme="minorHAnsi" w:cs="TimesNewRoman,BoldItalic"/>
          <w:bCs/>
          <w:iCs/>
          <w:sz w:val="24"/>
          <w:szCs w:val="24"/>
        </w:rPr>
        <w:t>6</w:t>
      </w:r>
      <w:r w:rsidR="00D67E91" w:rsidRPr="00F41ACF">
        <w:rPr>
          <w:rFonts w:asciiTheme="minorHAnsi" w:hAnsiTheme="minorHAnsi" w:cs="TimesNewRoman,BoldItalic"/>
          <w:bCs/>
          <w:iCs/>
          <w:sz w:val="24"/>
          <w:szCs w:val="24"/>
        </w:rPr>
        <w:t xml:space="preserve"> </w:t>
      </w:r>
      <w:r w:rsidRPr="00F41ACF">
        <w:rPr>
          <w:rFonts w:asciiTheme="minorHAnsi" w:hAnsiTheme="minorHAnsi" w:cs="TimesNewRoman,BoldItalic"/>
          <w:bCs/>
          <w:iCs/>
          <w:sz w:val="24"/>
          <w:szCs w:val="24"/>
        </w:rPr>
        <w:t xml:space="preserve">years </w:t>
      </w:r>
      <w:r w:rsidR="00D67E91">
        <w:rPr>
          <w:rFonts w:asciiTheme="minorHAnsi" w:hAnsiTheme="minorHAnsi" w:cs="TimesNewRoman,BoldItalic"/>
          <w:bCs/>
          <w:iCs/>
          <w:sz w:val="24"/>
          <w:szCs w:val="24"/>
        </w:rPr>
        <w:t xml:space="preserve">of </w:t>
      </w:r>
      <w:r w:rsidRPr="00F41ACF">
        <w:rPr>
          <w:rFonts w:asciiTheme="minorHAnsi" w:hAnsiTheme="minorHAnsi" w:cs="TimesNewRoman,BoldItalic"/>
          <w:bCs/>
          <w:iCs/>
          <w:sz w:val="24"/>
          <w:szCs w:val="24"/>
        </w:rPr>
        <w:t xml:space="preserve">experience with regional mapping using remote sensing data and geographic information systems. </w:t>
      </w:r>
      <w:r w:rsidR="00EB7F4D">
        <w:rPr>
          <w:rFonts w:asciiTheme="minorHAnsi" w:hAnsiTheme="minorHAnsi" w:cs="TimesNewRoman,BoldItalic"/>
          <w:bCs/>
          <w:iCs/>
          <w:sz w:val="24"/>
          <w:szCs w:val="24"/>
        </w:rPr>
        <w:t xml:space="preserve"> He </w:t>
      </w:r>
      <w:r w:rsidRPr="00F41ACF">
        <w:rPr>
          <w:rFonts w:asciiTheme="minorHAnsi" w:hAnsiTheme="minorHAnsi" w:cs="TimesNewRoman,BoldItalic"/>
          <w:bCs/>
          <w:iCs/>
          <w:sz w:val="24"/>
          <w:szCs w:val="24"/>
        </w:rPr>
        <w:t xml:space="preserve">developed the change detection procedure used for </w:t>
      </w:r>
      <w:r w:rsidR="00EB7F4D">
        <w:rPr>
          <w:rFonts w:asciiTheme="minorHAnsi" w:hAnsiTheme="minorHAnsi" w:cs="TimesNewRoman,BoldItalic"/>
          <w:bCs/>
          <w:iCs/>
          <w:sz w:val="24"/>
          <w:szCs w:val="24"/>
        </w:rPr>
        <w:t>the pilot study</w:t>
      </w:r>
      <w:r w:rsidR="00056B11">
        <w:rPr>
          <w:rFonts w:asciiTheme="minorHAnsi" w:hAnsiTheme="minorHAnsi" w:cs="TimesNewRoman,BoldItalic"/>
          <w:bCs/>
          <w:iCs/>
          <w:sz w:val="24"/>
          <w:szCs w:val="24"/>
        </w:rPr>
        <w:t xml:space="preserve">, </w:t>
      </w:r>
      <w:r w:rsidRPr="00F41ACF">
        <w:rPr>
          <w:rFonts w:asciiTheme="minorHAnsi" w:hAnsiTheme="minorHAnsi" w:cs="TimesNewRoman,BoldItalic"/>
          <w:bCs/>
          <w:iCs/>
          <w:sz w:val="24"/>
          <w:szCs w:val="24"/>
        </w:rPr>
        <w:t xml:space="preserve">employs </w:t>
      </w:r>
      <w:r w:rsidR="00B43BBB">
        <w:rPr>
          <w:rFonts w:asciiTheme="minorHAnsi" w:hAnsiTheme="minorHAnsi" w:cs="TimesNewRoman,BoldItalic"/>
          <w:bCs/>
          <w:iCs/>
          <w:sz w:val="24"/>
          <w:szCs w:val="24"/>
        </w:rPr>
        <w:t xml:space="preserve">ERDAS </w:t>
      </w:r>
      <w:r w:rsidRPr="00F41ACF">
        <w:rPr>
          <w:rFonts w:asciiTheme="minorHAnsi" w:hAnsiTheme="minorHAnsi" w:cs="TimesNewRoman,BoldItalic"/>
          <w:bCs/>
          <w:iCs/>
          <w:sz w:val="24"/>
          <w:szCs w:val="24"/>
        </w:rPr>
        <w:t>Imagine, ArcGIS, eCognition, the R-statistical language</w:t>
      </w:r>
      <w:r w:rsidR="00EB7F4D">
        <w:rPr>
          <w:rFonts w:asciiTheme="minorHAnsi" w:hAnsiTheme="minorHAnsi" w:cs="TimesNewRoman,BoldItalic"/>
          <w:bCs/>
          <w:iCs/>
          <w:sz w:val="24"/>
          <w:szCs w:val="24"/>
        </w:rPr>
        <w:t>,</w:t>
      </w:r>
      <w:r w:rsidRPr="00F41ACF">
        <w:rPr>
          <w:rFonts w:asciiTheme="minorHAnsi" w:hAnsiTheme="minorHAnsi" w:cs="TimesNewRoman,BoldItalic"/>
          <w:bCs/>
          <w:iCs/>
          <w:sz w:val="24"/>
          <w:szCs w:val="24"/>
        </w:rPr>
        <w:t xml:space="preserve"> and has developed additional custom software (source available) for conducting and assessing the accuracy of the change models.</w:t>
      </w:r>
    </w:p>
    <w:p w:rsidR="009B6C23" w:rsidRPr="00A87845" w:rsidRDefault="00B81195" w:rsidP="00EB7F4D">
      <w:pPr>
        <w:pStyle w:val="Heading2"/>
      </w:pPr>
      <w:bookmarkStart w:id="96" w:name="_Toc371516275"/>
      <w:r w:rsidRPr="00A87845">
        <w:t>A-9 Documentation</w:t>
      </w:r>
      <w:bookmarkEnd w:id="96"/>
    </w:p>
    <w:p w:rsidR="00B67F32" w:rsidRDefault="00F41ACF" w:rsidP="00056B11">
      <w:pPr>
        <w:rPr>
          <w:rFonts w:asciiTheme="minorHAnsi" w:hAnsiTheme="minorHAnsi"/>
          <w:sz w:val="24"/>
          <w:szCs w:val="24"/>
        </w:rPr>
      </w:pPr>
      <w:r w:rsidRPr="00F41ACF">
        <w:rPr>
          <w:rFonts w:asciiTheme="minorHAnsi" w:hAnsiTheme="minorHAnsi"/>
          <w:sz w:val="24"/>
          <w:szCs w:val="24"/>
        </w:rPr>
        <w:t xml:space="preserve">Project deliverables will </w:t>
      </w:r>
      <w:r w:rsidR="00056B11">
        <w:rPr>
          <w:rFonts w:asciiTheme="minorHAnsi" w:hAnsiTheme="minorHAnsi"/>
          <w:sz w:val="24"/>
          <w:szCs w:val="24"/>
        </w:rPr>
        <w:t xml:space="preserve">include </w:t>
      </w:r>
      <w:r w:rsidRPr="00F41ACF">
        <w:rPr>
          <w:rFonts w:asciiTheme="minorHAnsi" w:hAnsiTheme="minorHAnsi"/>
          <w:sz w:val="24"/>
          <w:szCs w:val="24"/>
        </w:rPr>
        <w:t>ESRI shapefiles and file geodatabases</w:t>
      </w:r>
      <w:r w:rsidR="00056B11">
        <w:rPr>
          <w:rFonts w:asciiTheme="minorHAnsi" w:hAnsiTheme="minorHAnsi"/>
          <w:sz w:val="24"/>
          <w:szCs w:val="24"/>
        </w:rPr>
        <w:t>, as well as a draft and final report</w:t>
      </w:r>
      <w:r w:rsidRPr="00F41ACF">
        <w:rPr>
          <w:rFonts w:asciiTheme="minorHAnsi" w:hAnsiTheme="minorHAnsi"/>
          <w:sz w:val="24"/>
          <w:szCs w:val="24"/>
        </w:rPr>
        <w:t>.</w:t>
      </w:r>
      <w:r w:rsidR="00A3171B">
        <w:rPr>
          <w:rFonts w:asciiTheme="minorHAnsi" w:hAnsiTheme="minorHAnsi"/>
          <w:sz w:val="24"/>
          <w:szCs w:val="24"/>
        </w:rPr>
        <w:t xml:space="preserve"> </w:t>
      </w:r>
      <w:r w:rsidRPr="00F41ACF">
        <w:rPr>
          <w:rFonts w:asciiTheme="minorHAnsi" w:hAnsiTheme="minorHAnsi"/>
          <w:sz w:val="24"/>
          <w:szCs w:val="24"/>
        </w:rPr>
        <w:t xml:space="preserve"> The primary digital product will be change layers</w:t>
      </w:r>
      <w:r w:rsidR="00A3171B">
        <w:rPr>
          <w:rFonts w:asciiTheme="minorHAnsi" w:hAnsiTheme="minorHAnsi"/>
          <w:sz w:val="24"/>
          <w:szCs w:val="24"/>
        </w:rPr>
        <w:t xml:space="preserve"> showing areas with newly constructed impervious surfaces</w:t>
      </w:r>
      <w:r w:rsidR="00AA268B">
        <w:rPr>
          <w:rFonts w:asciiTheme="minorHAnsi" w:hAnsiTheme="minorHAnsi"/>
          <w:sz w:val="24"/>
          <w:szCs w:val="24"/>
        </w:rPr>
        <w:t xml:space="preserve">, </w:t>
      </w:r>
      <w:r w:rsidR="00A3171B">
        <w:rPr>
          <w:rFonts w:asciiTheme="minorHAnsi" w:hAnsiTheme="minorHAnsi"/>
          <w:sz w:val="24"/>
          <w:szCs w:val="24"/>
        </w:rPr>
        <w:t>areas where land has been cleared of vegetation</w:t>
      </w:r>
      <w:r w:rsidR="00AA268B">
        <w:rPr>
          <w:rFonts w:asciiTheme="minorHAnsi" w:hAnsiTheme="minorHAnsi"/>
          <w:sz w:val="24"/>
          <w:szCs w:val="24"/>
        </w:rPr>
        <w:t xml:space="preserve">, and areas where there have been major modifications to riparian corridors and </w:t>
      </w:r>
      <w:r w:rsidR="00EF47D8">
        <w:rPr>
          <w:rFonts w:asciiTheme="minorHAnsi" w:hAnsiTheme="minorHAnsi"/>
          <w:sz w:val="24"/>
          <w:szCs w:val="24"/>
        </w:rPr>
        <w:t xml:space="preserve">marine </w:t>
      </w:r>
      <w:r w:rsidR="00AA268B">
        <w:rPr>
          <w:rFonts w:asciiTheme="minorHAnsi" w:hAnsiTheme="minorHAnsi"/>
          <w:sz w:val="24"/>
          <w:szCs w:val="24"/>
        </w:rPr>
        <w:t>shorelines</w:t>
      </w:r>
      <w:r w:rsidRPr="00F41ACF">
        <w:rPr>
          <w:rFonts w:asciiTheme="minorHAnsi" w:hAnsiTheme="minorHAnsi"/>
          <w:sz w:val="24"/>
          <w:szCs w:val="24"/>
        </w:rPr>
        <w:t>.</w:t>
      </w:r>
      <w:r w:rsidR="00A3171B">
        <w:rPr>
          <w:rFonts w:asciiTheme="minorHAnsi" w:hAnsiTheme="minorHAnsi"/>
          <w:sz w:val="24"/>
          <w:szCs w:val="24"/>
        </w:rPr>
        <w:t xml:space="preserve"> </w:t>
      </w:r>
      <w:r w:rsidRPr="00F41ACF">
        <w:rPr>
          <w:rFonts w:asciiTheme="minorHAnsi" w:hAnsiTheme="minorHAnsi"/>
          <w:sz w:val="24"/>
          <w:szCs w:val="24"/>
        </w:rPr>
        <w:t xml:space="preserve"> A </w:t>
      </w:r>
      <w:r w:rsidR="00056B11">
        <w:rPr>
          <w:rFonts w:asciiTheme="minorHAnsi" w:hAnsiTheme="minorHAnsi"/>
          <w:sz w:val="24"/>
          <w:szCs w:val="24"/>
        </w:rPr>
        <w:t xml:space="preserve">draft and final </w:t>
      </w:r>
      <w:r w:rsidRPr="00F41ACF">
        <w:rPr>
          <w:rFonts w:asciiTheme="minorHAnsi" w:hAnsiTheme="minorHAnsi"/>
          <w:sz w:val="24"/>
          <w:szCs w:val="24"/>
        </w:rPr>
        <w:t xml:space="preserve">report summarizing the distribution of the change locations will also be developed. </w:t>
      </w:r>
      <w:r w:rsidR="00A3171B">
        <w:rPr>
          <w:rFonts w:asciiTheme="minorHAnsi" w:hAnsiTheme="minorHAnsi"/>
          <w:sz w:val="24"/>
          <w:szCs w:val="24"/>
        </w:rPr>
        <w:t xml:space="preserve"> </w:t>
      </w:r>
      <w:r w:rsidRPr="00F41ACF">
        <w:rPr>
          <w:rFonts w:asciiTheme="minorHAnsi" w:hAnsiTheme="minorHAnsi"/>
          <w:sz w:val="24"/>
          <w:szCs w:val="24"/>
        </w:rPr>
        <w:t>Deliverables will be:</w:t>
      </w:r>
    </w:p>
    <w:p w:rsidR="00B67F32" w:rsidRDefault="00FA47FA" w:rsidP="00EF3D1E">
      <w:pPr>
        <w:numPr>
          <w:ilvl w:val="0"/>
          <w:numId w:val="1"/>
        </w:numPr>
        <w:spacing w:after="0"/>
        <w:contextualSpacing/>
        <w:rPr>
          <w:rFonts w:asciiTheme="minorHAnsi" w:hAnsiTheme="minorHAnsi"/>
          <w:sz w:val="24"/>
          <w:szCs w:val="24"/>
        </w:rPr>
      </w:pPr>
      <w:r>
        <w:rPr>
          <w:rFonts w:asciiTheme="minorHAnsi" w:hAnsiTheme="minorHAnsi"/>
          <w:sz w:val="24"/>
          <w:szCs w:val="24"/>
        </w:rPr>
        <w:t>GIS layers/m</w:t>
      </w:r>
      <w:r w:rsidR="00A3171B">
        <w:rPr>
          <w:rFonts w:asciiTheme="minorHAnsi" w:hAnsiTheme="minorHAnsi"/>
          <w:sz w:val="24"/>
          <w:szCs w:val="24"/>
        </w:rPr>
        <w:t xml:space="preserve">aps showing </w:t>
      </w:r>
      <w:r w:rsidR="00F41ACF" w:rsidRPr="00F41ACF">
        <w:rPr>
          <w:rFonts w:asciiTheme="minorHAnsi" w:hAnsiTheme="minorHAnsi"/>
          <w:sz w:val="24"/>
          <w:szCs w:val="24"/>
        </w:rPr>
        <w:t xml:space="preserve">2006-2009 </w:t>
      </w:r>
      <w:r w:rsidR="00A3171B">
        <w:rPr>
          <w:rFonts w:asciiTheme="minorHAnsi" w:hAnsiTheme="minorHAnsi"/>
          <w:sz w:val="24"/>
          <w:szCs w:val="24"/>
        </w:rPr>
        <w:t>and 2009-2011 c</w:t>
      </w:r>
      <w:r w:rsidR="00F41ACF" w:rsidRPr="00F41ACF">
        <w:rPr>
          <w:rFonts w:asciiTheme="minorHAnsi" w:hAnsiTheme="minorHAnsi"/>
          <w:sz w:val="24"/>
          <w:szCs w:val="24"/>
        </w:rPr>
        <w:t xml:space="preserve">hange polygons for </w:t>
      </w:r>
      <w:r>
        <w:rPr>
          <w:rFonts w:asciiTheme="minorHAnsi" w:hAnsiTheme="minorHAnsi"/>
          <w:sz w:val="24"/>
          <w:szCs w:val="24"/>
        </w:rPr>
        <w:t xml:space="preserve">all </w:t>
      </w:r>
      <w:r w:rsidR="00A3171B">
        <w:rPr>
          <w:rFonts w:asciiTheme="minorHAnsi" w:hAnsiTheme="minorHAnsi"/>
          <w:sz w:val="24"/>
          <w:szCs w:val="24"/>
        </w:rPr>
        <w:t xml:space="preserve">Puget Sound </w:t>
      </w:r>
      <w:r w:rsidR="00F41ACF" w:rsidRPr="00F41ACF">
        <w:rPr>
          <w:rFonts w:asciiTheme="minorHAnsi" w:hAnsiTheme="minorHAnsi"/>
          <w:sz w:val="24"/>
          <w:szCs w:val="24"/>
        </w:rPr>
        <w:t>WRIAs</w:t>
      </w:r>
      <w:r w:rsidR="00A3171B">
        <w:rPr>
          <w:rFonts w:asciiTheme="minorHAnsi" w:hAnsiTheme="minorHAnsi"/>
          <w:sz w:val="24"/>
          <w:szCs w:val="24"/>
        </w:rPr>
        <w:t>,</w:t>
      </w:r>
      <w:r w:rsidR="00F41ACF" w:rsidRPr="00F41ACF">
        <w:rPr>
          <w:rFonts w:asciiTheme="minorHAnsi" w:hAnsiTheme="minorHAnsi"/>
          <w:sz w:val="24"/>
          <w:szCs w:val="24"/>
        </w:rPr>
        <w:t xml:space="preserve"> with FGDC</w:t>
      </w:r>
      <w:r w:rsidR="00A3171B">
        <w:rPr>
          <w:rFonts w:asciiTheme="minorHAnsi" w:hAnsiTheme="minorHAnsi"/>
          <w:sz w:val="24"/>
          <w:szCs w:val="24"/>
        </w:rPr>
        <w:t>-consistent</w:t>
      </w:r>
      <w:r w:rsidR="00F41ACF" w:rsidRPr="00F41ACF">
        <w:rPr>
          <w:rFonts w:asciiTheme="minorHAnsi" w:hAnsiTheme="minorHAnsi"/>
          <w:sz w:val="24"/>
          <w:szCs w:val="24"/>
        </w:rPr>
        <w:t xml:space="preserve"> metadata.</w:t>
      </w:r>
    </w:p>
    <w:p w:rsidR="00B67F32" w:rsidRDefault="00F41ACF" w:rsidP="00EF3D1E">
      <w:pPr>
        <w:numPr>
          <w:ilvl w:val="0"/>
          <w:numId w:val="1"/>
        </w:numPr>
        <w:spacing w:after="0"/>
        <w:contextualSpacing/>
        <w:rPr>
          <w:rFonts w:asciiTheme="minorHAnsi" w:hAnsiTheme="minorHAnsi"/>
          <w:sz w:val="24"/>
          <w:szCs w:val="24"/>
        </w:rPr>
      </w:pPr>
      <w:r w:rsidRPr="00F41ACF">
        <w:rPr>
          <w:rFonts w:asciiTheme="minorHAnsi" w:hAnsiTheme="minorHAnsi"/>
          <w:sz w:val="24"/>
          <w:szCs w:val="24"/>
        </w:rPr>
        <w:t xml:space="preserve">A report summarizing the amount </w:t>
      </w:r>
      <w:r w:rsidR="00FA47FA">
        <w:rPr>
          <w:rFonts w:asciiTheme="minorHAnsi" w:hAnsiTheme="minorHAnsi"/>
          <w:sz w:val="24"/>
          <w:szCs w:val="24"/>
        </w:rPr>
        <w:t xml:space="preserve">of </w:t>
      </w:r>
      <w:r w:rsidR="00AA268B">
        <w:rPr>
          <w:rFonts w:asciiTheme="minorHAnsi" w:hAnsiTheme="minorHAnsi"/>
          <w:sz w:val="24"/>
          <w:szCs w:val="24"/>
        </w:rPr>
        <w:t xml:space="preserve">different types of </w:t>
      </w:r>
      <w:r w:rsidR="00FA47FA" w:rsidRPr="00F41ACF">
        <w:rPr>
          <w:rFonts w:asciiTheme="minorHAnsi" w:hAnsiTheme="minorHAnsi"/>
          <w:sz w:val="24"/>
          <w:szCs w:val="24"/>
        </w:rPr>
        <w:t xml:space="preserve">change </w:t>
      </w:r>
      <w:r w:rsidR="00FA47FA">
        <w:rPr>
          <w:rFonts w:asciiTheme="minorHAnsi" w:hAnsiTheme="minorHAnsi"/>
          <w:sz w:val="24"/>
          <w:szCs w:val="24"/>
        </w:rPr>
        <w:t xml:space="preserve">estimated for each </w:t>
      </w:r>
      <w:proofErr w:type="gramStart"/>
      <w:r w:rsidRPr="00F41ACF">
        <w:rPr>
          <w:rFonts w:asciiTheme="minorHAnsi" w:hAnsiTheme="minorHAnsi"/>
          <w:sz w:val="24"/>
          <w:szCs w:val="24"/>
        </w:rPr>
        <w:t>WRIA</w:t>
      </w:r>
      <w:r w:rsidR="00AA268B">
        <w:rPr>
          <w:rFonts w:asciiTheme="minorHAnsi" w:hAnsiTheme="minorHAnsi"/>
          <w:sz w:val="24"/>
          <w:szCs w:val="24"/>
        </w:rPr>
        <w:t>s</w:t>
      </w:r>
      <w:proofErr w:type="gramEnd"/>
      <w:r w:rsidRPr="00F41ACF">
        <w:rPr>
          <w:rFonts w:asciiTheme="minorHAnsi" w:hAnsiTheme="minorHAnsi"/>
          <w:sz w:val="24"/>
          <w:szCs w:val="24"/>
        </w:rPr>
        <w:t xml:space="preserve"> and </w:t>
      </w:r>
      <w:r w:rsidR="00FA47FA">
        <w:rPr>
          <w:rFonts w:asciiTheme="minorHAnsi" w:hAnsiTheme="minorHAnsi"/>
          <w:sz w:val="24"/>
          <w:szCs w:val="24"/>
        </w:rPr>
        <w:t xml:space="preserve">for the whole of </w:t>
      </w:r>
      <w:r w:rsidRPr="00F41ACF">
        <w:rPr>
          <w:rFonts w:asciiTheme="minorHAnsi" w:hAnsiTheme="minorHAnsi"/>
          <w:sz w:val="24"/>
          <w:szCs w:val="24"/>
        </w:rPr>
        <w:t>Puget Sound</w:t>
      </w:r>
      <w:r w:rsidR="00FA47FA">
        <w:rPr>
          <w:rFonts w:asciiTheme="minorHAnsi" w:hAnsiTheme="minorHAnsi"/>
          <w:sz w:val="24"/>
          <w:szCs w:val="24"/>
        </w:rPr>
        <w:t xml:space="preserve"> for both time periods (and 2006-2011?)</w:t>
      </w:r>
      <w:r w:rsidRPr="00F41ACF">
        <w:rPr>
          <w:rFonts w:asciiTheme="minorHAnsi" w:hAnsiTheme="minorHAnsi"/>
          <w:sz w:val="24"/>
          <w:szCs w:val="24"/>
        </w:rPr>
        <w:t>.</w:t>
      </w:r>
    </w:p>
    <w:p w:rsidR="00B81195" w:rsidRPr="00A87845" w:rsidRDefault="00F41ACF" w:rsidP="007A0FCE">
      <w:pPr>
        <w:numPr>
          <w:ilvl w:val="0"/>
          <w:numId w:val="1"/>
        </w:numPr>
        <w:rPr>
          <w:rFonts w:asciiTheme="minorHAnsi" w:hAnsiTheme="minorHAnsi"/>
          <w:sz w:val="24"/>
          <w:szCs w:val="24"/>
        </w:rPr>
      </w:pPr>
      <w:r w:rsidRPr="00F41ACF">
        <w:rPr>
          <w:rFonts w:asciiTheme="minorHAnsi" w:hAnsiTheme="minorHAnsi"/>
          <w:sz w:val="24"/>
          <w:szCs w:val="24"/>
        </w:rPr>
        <w:lastRenderedPageBreak/>
        <w:t xml:space="preserve">A </w:t>
      </w:r>
      <w:r w:rsidR="006F0501">
        <w:rPr>
          <w:rFonts w:asciiTheme="minorHAnsi" w:hAnsiTheme="minorHAnsi"/>
          <w:sz w:val="24"/>
          <w:szCs w:val="24"/>
        </w:rPr>
        <w:t>peer reviewed paper or</w:t>
      </w:r>
      <w:r w:rsidR="00FA47FA">
        <w:rPr>
          <w:rFonts w:asciiTheme="minorHAnsi" w:hAnsiTheme="minorHAnsi"/>
          <w:sz w:val="24"/>
          <w:szCs w:val="24"/>
        </w:rPr>
        <w:t xml:space="preserve"> final </w:t>
      </w:r>
      <w:r w:rsidRPr="00F41ACF">
        <w:rPr>
          <w:rFonts w:asciiTheme="minorHAnsi" w:hAnsiTheme="minorHAnsi"/>
          <w:sz w:val="24"/>
          <w:szCs w:val="24"/>
        </w:rPr>
        <w:t xml:space="preserve">report </w:t>
      </w:r>
      <w:r w:rsidR="00FA47FA">
        <w:rPr>
          <w:rFonts w:asciiTheme="minorHAnsi" w:hAnsiTheme="minorHAnsi"/>
          <w:sz w:val="24"/>
          <w:szCs w:val="24"/>
        </w:rPr>
        <w:t xml:space="preserve">describing in detail the image preparation and segmentation </w:t>
      </w:r>
      <w:r w:rsidRPr="00F41ACF">
        <w:rPr>
          <w:rFonts w:asciiTheme="minorHAnsi" w:hAnsiTheme="minorHAnsi"/>
          <w:sz w:val="24"/>
          <w:szCs w:val="24"/>
        </w:rPr>
        <w:t>methods</w:t>
      </w:r>
      <w:r w:rsidR="00FA47FA">
        <w:rPr>
          <w:rFonts w:asciiTheme="minorHAnsi" w:hAnsiTheme="minorHAnsi"/>
          <w:sz w:val="24"/>
          <w:szCs w:val="24"/>
        </w:rPr>
        <w:t>, change analysis procedures, and error rate estimation methods</w:t>
      </w:r>
      <w:r w:rsidRPr="00F41ACF">
        <w:rPr>
          <w:rFonts w:asciiTheme="minorHAnsi" w:hAnsiTheme="minorHAnsi"/>
          <w:sz w:val="24"/>
          <w:szCs w:val="24"/>
        </w:rPr>
        <w:t xml:space="preserve"> used to produce the </w:t>
      </w:r>
      <w:r w:rsidR="00FA47FA">
        <w:rPr>
          <w:rFonts w:asciiTheme="minorHAnsi" w:hAnsiTheme="minorHAnsi"/>
          <w:sz w:val="24"/>
          <w:szCs w:val="24"/>
        </w:rPr>
        <w:t xml:space="preserve">results </w:t>
      </w:r>
      <w:r w:rsidRPr="00F41ACF">
        <w:rPr>
          <w:rFonts w:asciiTheme="minorHAnsi" w:hAnsiTheme="minorHAnsi"/>
          <w:sz w:val="24"/>
          <w:szCs w:val="24"/>
        </w:rPr>
        <w:t>above.</w:t>
      </w:r>
    </w:p>
    <w:p w:rsidR="00970898" w:rsidRPr="00A87845" w:rsidRDefault="007C7F15" w:rsidP="007C7F15">
      <w:pPr>
        <w:pStyle w:val="Heading1"/>
      </w:pPr>
      <w:bookmarkStart w:id="97" w:name="_Toc371516276"/>
      <w:r w:rsidRPr="00A87845">
        <w:t>Section</w:t>
      </w:r>
      <w:r w:rsidR="00970898" w:rsidRPr="00A87845">
        <w:t xml:space="preserve"> B: Measurement/Data Acquisition</w:t>
      </w:r>
      <w:bookmarkEnd w:id="97"/>
    </w:p>
    <w:p w:rsidR="00C238F0" w:rsidRPr="00A87845" w:rsidRDefault="000C430C" w:rsidP="00FA47FA">
      <w:pPr>
        <w:pStyle w:val="Heading2"/>
      </w:pPr>
      <w:bookmarkStart w:id="98" w:name="_Toc371516277"/>
      <w:r w:rsidRPr="00A87845">
        <w:t xml:space="preserve">B-1 </w:t>
      </w:r>
      <w:r w:rsidR="00C238F0" w:rsidRPr="00A87845">
        <w:t>Sampling Process Design</w:t>
      </w:r>
      <w:bookmarkEnd w:id="98"/>
    </w:p>
    <w:p w:rsidR="00C238F0" w:rsidRPr="00FA47FA" w:rsidRDefault="00F41ACF" w:rsidP="00C238F0">
      <w:pPr>
        <w:rPr>
          <w:rFonts w:asciiTheme="minorHAnsi" w:hAnsiTheme="minorHAnsi"/>
          <w:sz w:val="24"/>
          <w:szCs w:val="24"/>
        </w:rPr>
      </w:pPr>
      <w:r w:rsidRPr="00FA47FA">
        <w:rPr>
          <w:rFonts w:asciiTheme="minorHAnsi" w:hAnsiTheme="minorHAnsi"/>
          <w:sz w:val="24"/>
          <w:szCs w:val="24"/>
        </w:rPr>
        <w:t>The only process involving sampling is the draw of training sites and accuracy assessment omission sites from the image segmentation polygons</w:t>
      </w:r>
      <w:r w:rsidR="00F3015E">
        <w:rPr>
          <w:rFonts w:asciiTheme="minorHAnsi" w:hAnsiTheme="minorHAnsi"/>
          <w:sz w:val="24"/>
          <w:szCs w:val="24"/>
        </w:rPr>
        <w:t xml:space="preserve">. </w:t>
      </w:r>
      <w:r w:rsidR="005731A5">
        <w:rPr>
          <w:rFonts w:asciiTheme="minorHAnsi" w:hAnsiTheme="minorHAnsi"/>
          <w:sz w:val="24"/>
          <w:szCs w:val="24"/>
        </w:rPr>
        <w:t xml:space="preserve">After segmentation, an initial random draw of 500 polygons is observed along with a visual search for representative change polygons. The search image for change polygons includes forestry-type clearing, forest-to-built conversions, ground-to-built conversions and major losses of vegetation due to natural processes. Once a combined random/search training sample of 750-1000 polygons has been observed and attributed, an initial change model is built to divide all polygons into change/non-change strata. </w:t>
      </w:r>
      <w:r w:rsidRPr="00FA47FA">
        <w:rPr>
          <w:rFonts w:asciiTheme="minorHAnsi" w:hAnsiTheme="minorHAnsi"/>
          <w:sz w:val="24"/>
          <w:szCs w:val="24"/>
        </w:rPr>
        <w:t>Equal draws of approximately 2500 samples will be taken</w:t>
      </w:r>
      <w:r w:rsidR="00DF2F19">
        <w:rPr>
          <w:rFonts w:asciiTheme="minorHAnsi" w:hAnsiTheme="minorHAnsi"/>
          <w:sz w:val="24"/>
          <w:szCs w:val="24"/>
        </w:rPr>
        <w:t xml:space="preserve"> randomly</w:t>
      </w:r>
      <w:r w:rsidRPr="00FA47FA">
        <w:rPr>
          <w:rFonts w:asciiTheme="minorHAnsi" w:hAnsiTheme="minorHAnsi"/>
          <w:sz w:val="24"/>
          <w:szCs w:val="24"/>
        </w:rPr>
        <w:t xml:space="preserve"> from each strat</w:t>
      </w:r>
      <w:r w:rsidR="00FA47FA" w:rsidRPr="00FA47FA">
        <w:rPr>
          <w:rFonts w:asciiTheme="minorHAnsi" w:hAnsiTheme="minorHAnsi"/>
          <w:sz w:val="24"/>
          <w:szCs w:val="24"/>
        </w:rPr>
        <w:t>um</w:t>
      </w:r>
      <w:r w:rsidRPr="00FA47FA">
        <w:rPr>
          <w:rFonts w:asciiTheme="minorHAnsi" w:hAnsiTheme="minorHAnsi"/>
          <w:sz w:val="24"/>
          <w:szCs w:val="24"/>
        </w:rPr>
        <w:t xml:space="preserve"> for classification as training samples. </w:t>
      </w:r>
      <w:r w:rsidR="00FA47FA" w:rsidRPr="00FA47FA">
        <w:rPr>
          <w:rFonts w:asciiTheme="minorHAnsi" w:hAnsiTheme="minorHAnsi"/>
          <w:sz w:val="24"/>
          <w:szCs w:val="24"/>
        </w:rPr>
        <w:t xml:space="preserve"> </w:t>
      </w:r>
      <w:r w:rsidRPr="00FA47FA">
        <w:rPr>
          <w:rFonts w:asciiTheme="minorHAnsi" w:hAnsiTheme="minorHAnsi"/>
          <w:sz w:val="24"/>
          <w:szCs w:val="24"/>
        </w:rPr>
        <w:t>Additionally</w:t>
      </w:r>
      <w:r w:rsidR="00FA47FA" w:rsidRPr="00FA47FA">
        <w:rPr>
          <w:rFonts w:asciiTheme="minorHAnsi" w:hAnsiTheme="minorHAnsi"/>
          <w:sz w:val="24"/>
          <w:szCs w:val="24"/>
        </w:rPr>
        <w:t>,</w:t>
      </w:r>
      <w:r w:rsidRPr="00FA47FA">
        <w:rPr>
          <w:rFonts w:asciiTheme="minorHAnsi" w:hAnsiTheme="minorHAnsi"/>
          <w:sz w:val="24"/>
          <w:szCs w:val="24"/>
        </w:rPr>
        <w:t xml:space="preserve"> </w:t>
      </w:r>
      <w:r w:rsidR="00FA47FA" w:rsidRPr="00FA47FA">
        <w:rPr>
          <w:rFonts w:asciiTheme="minorHAnsi" w:hAnsiTheme="minorHAnsi"/>
          <w:sz w:val="24"/>
          <w:szCs w:val="24"/>
        </w:rPr>
        <w:t xml:space="preserve">to assess omission errors, </w:t>
      </w:r>
      <w:r w:rsidRPr="00FA47FA">
        <w:rPr>
          <w:rFonts w:asciiTheme="minorHAnsi" w:hAnsiTheme="minorHAnsi"/>
          <w:sz w:val="24"/>
          <w:szCs w:val="24"/>
        </w:rPr>
        <w:t xml:space="preserve">approximately 5000 samples will be randomly drawn from segments resulting in a no-change prediction. </w:t>
      </w:r>
    </w:p>
    <w:p w:rsidR="000C430C" w:rsidRPr="00FA47FA" w:rsidRDefault="000C430C" w:rsidP="00FA47FA">
      <w:pPr>
        <w:pStyle w:val="Heading2"/>
        <w:rPr>
          <w:szCs w:val="24"/>
        </w:rPr>
      </w:pPr>
      <w:bookmarkStart w:id="99" w:name="_Toc371516278"/>
      <w:r w:rsidRPr="00FA47FA">
        <w:rPr>
          <w:szCs w:val="24"/>
        </w:rPr>
        <w:t>B-2 Sampling and Acquisition Methods</w:t>
      </w:r>
      <w:bookmarkEnd w:id="99"/>
    </w:p>
    <w:p w:rsidR="003E13F9" w:rsidRPr="00FA47FA" w:rsidRDefault="00F41ACF" w:rsidP="003E13F9">
      <w:pPr>
        <w:rPr>
          <w:rFonts w:asciiTheme="minorHAnsi" w:hAnsiTheme="minorHAnsi"/>
          <w:sz w:val="24"/>
          <w:szCs w:val="24"/>
        </w:rPr>
      </w:pPr>
      <w:r w:rsidRPr="00FA47FA">
        <w:rPr>
          <w:rFonts w:asciiTheme="minorHAnsi" w:hAnsiTheme="minorHAnsi"/>
          <w:sz w:val="24"/>
          <w:szCs w:val="24"/>
        </w:rPr>
        <w:t>Not applicable.</w:t>
      </w:r>
    </w:p>
    <w:p w:rsidR="000C430C" w:rsidRPr="00FA47FA" w:rsidRDefault="000C430C" w:rsidP="00FA47FA">
      <w:pPr>
        <w:pStyle w:val="Heading2"/>
        <w:rPr>
          <w:szCs w:val="24"/>
        </w:rPr>
      </w:pPr>
      <w:bookmarkStart w:id="100" w:name="_Toc371516279"/>
      <w:r w:rsidRPr="00FA47FA">
        <w:rPr>
          <w:szCs w:val="24"/>
        </w:rPr>
        <w:t>B-3 Sample Handling and Custody</w:t>
      </w:r>
      <w:bookmarkEnd w:id="100"/>
    </w:p>
    <w:p w:rsidR="003E13F9" w:rsidRPr="00FA47FA" w:rsidRDefault="00F41ACF" w:rsidP="003E13F9">
      <w:pPr>
        <w:rPr>
          <w:rFonts w:asciiTheme="minorHAnsi" w:hAnsiTheme="minorHAnsi"/>
          <w:sz w:val="24"/>
          <w:szCs w:val="24"/>
        </w:rPr>
      </w:pPr>
      <w:r w:rsidRPr="00FA47FA">
        <w:rPr>
          <w:rFonts w:asciiTheme="minorHAnsi" w:hAnsiTheme="minorHAnsi"/>
          <w:sz w:val="24"/>
          <w:szCs w:val="24"/>
        </w:rPr>
        <w:t>Not applicable.</w:t>
      </w:r>
    </w:p>
    <w:p w:rsidR="000C430C" w:rsidRPr="00FA47FA" w:rsidRDefault="000C430C" w:rsidP="00FA47FA">
      <w:pPr>
        <w:pStyle w:val="Heading2"/>
        <w:rPr>
          <w:szCs w:val="24"/>
        </w:rPr>
      </w:pPr>
      <w:bookmarkStart w:id="101" w:name="_Toc371516280"/>
      <w:r w:rsidRPr="00FA47FA">
        <w:rPr>
          <w:szCs w:val="24"/>
        </w:rPr>
        <w:t>B-4 Analytical Methods</w:t>
      </w:r>
      <w:bookmarkEnd w:id="101"/>
    </w:p>
    <w:p w:rsidR="000C430C" w:rsidRDefault="00F41ACF" w:rsidP="000C430C">
      <w:pPr>
        <w:rPr>
          <w:rFonts w:asciiTheme="minorHAnsi" w:hAnsiTheme="minorHAnsi"/>
          <w:sz w:val="24"/>
          <w:szCs w:val="24"/>
        </w:rPr>
      </w:pPr>
      <w:r w:rsidRPr="00FA47FA">
        <w:rPr>
          <w:rFonts w:asciiTheme="minorHAnsi" w:hAnsiTheme="minorHAnsi"/>
          <w:sz w:val="24"/>
          <w:szCs w:val="24"/>
        </w:rPr>
        <w:t>The primary products produced from the NAIP data will be two thematic layers and a set of polygons generated through image segmentation and a difference layer for each change-pair of images.</w:t>
      </w:r>
      <w:r w:rsidR="00C5180C">
        <w:rPr>
          <w:rFonts w:asciiTheme="minorHAnsi" w:hAnsiTheme="minorHAnsi"/>
          <w:sz w:val="24"/>
          <w:szCs w:val="24"/>
        </w:rPr>
        <w:t xml:space="preserve"> </w:t>
      </w:r>
      <w:r w:rsidR="006F0501">
        <w:rPr>
          <w:rFonts w:asciiTheme="minorHAnsi" w:hAnsiTheme="minorHAnsi"/>
          <w:sz w:val="24"/>
          <w:szCs w:val="24"/>
        </w:rPr>
        <w:t>The major process steps are outlined in figure 1.</w:t>
      </w:r>
    </w:p>
    <w:p w:rsidR="006F0501" w:rsidRDefault="006F0501" w:rsidP="000C430C">
      <w:pPr>
        <w:rPr>
          <w:rFonts w:asciiTheme="minorHAnsi" w:hAnsiTheme="minorHAnsi"/>
          <w:sz w:val="24"/>
          <w:szCs w:val="24"/>
        </w:rPr>
      </w:pPr>
      <w:r>
        <w:rPr>
          <w:rFonts w:asciiTheme="minorHAnsi" w:hAnsiTheme="minorHAnsi"/>
          <w:noProof/>
          <w:sz w:val="24"/>
          <w:szCs w:val="24"/>
          <w:lang w:bidi="ar-SA"/>
        </w:rPr>
        <w:lastRenderedPageBreak/>
        <w:drawing>
          <wp:inline distT="0" distB="0" distL="0" distR="0" wp14:anchorId="3AAB5B18" wp14:editId="5AD28A53">
            <wp:extent cx="5253172" cy="7646126"/>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D-FlowChart-Generic.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47111" cy="7637304"/>
                    </a:xfrm>
                    <a:prstGeom prst="rect">
                      <a:avLst/>
                    </a:prstGeom>
                  </pic:spPr>
                </pic:pic>
              </a:graphicData>
            </a:graphic>
          </wp:inline>
        </w:drawing>
      </w:r>
    </w:p>
    <w:p w:rsidR="006F0501" w:rsidRPr="00FA47FA" w:rsidRDefault="006F0501" w:rsidP="000C430C">
      <w:pPr>
        <w:rPr>
          <w:rFonts w:asciiTheme="minorHAnsi" w:hAnsiTheme="minorHAnsi"/>
          <w:sz w:val="24"/>
          <w:szCs w:val="24"/>
        </w:rPr>
      </w:pPr>
      <w:r>
        <w:rPr>
          <w:rFonts w:asciiTheme="minorHAnsi" w:hAnsiTheme="minorHAnsi"/>
          <w:sz w:val="24"/>
          <w:szCs w:val="24"/>
        </w:rPr>
        <w:t>Figure 1: Major process steps and products for HRCD procedure.</w:t>
      </w:r>
    </w:p>
    <w:p w:rsidR="00472A3B" w:rsidRDefault="00F41ACF" w:rsidP="00472A3B">
      <w:pPr>
        <w:rPr>
          <w:rFonts w:asciiTheme="minorHAnsi" w:hAnsiTheme="minorHAnsi"/>
          <w:sz w:val="24"/>
          <w:szCs w:val="24"/>
        </w:rPr>
      </w:pPr>
      <w:r w:rsidRPr="00FA47FA">
        <w:rPr>
          <w:rFonts w:asciiTheme="minorHAnsi" w:hAnsiTheme="minorHAnsi"/>
          <w:sz w:val="24"/>
          <w:szCs w:val="24"/>
        </w:rPr>
        <w:lastRenderedPageBreak/>
        <w:t xml:space="preserve">The two thematic layers will be generated through </w:t>
      </w:r>
      <w:r w:rsidR="00D67E91">
        <w:rPr>
          <w:rFonts w:asciiTheme="minorHAnsi" w:hAnsiTheme="minorHAnsi"/>
          <w:sz w:val="24"/>
          <w:szCs w:val="24"/>
        </w:rPr>
        <w:t>unsupervised</w:t>
      </w:r>
      <w:r w:rsidRPr="00FA47FA">
        <w:rPr>
          <w:rFonts w:asciiTheme="minorHAnsi" w:hAnsiTheme="minorHAnsi"/>
          <w:sz w:val="24"/>
          <w:szCs w:val="24"/>
        </w:rPr>
        <w:t xml:space="preserve"> classification</w:t>
      </w:r>
      <w:r w:rsidR="00D67E91">
        <w:rPr>
          <w:rFonts w:asciiTheme="minorHAnsi" w:hAnsiTheme="minorHAnsi"/>
          <w:sz w:val="24"/>
          <w:szCs w:val="24"/>
        </w:rPr>
        <w:t xml:space="preserve"> followed by target land-cover attribution</w:t>
      </w:r>
      <w:r w:rsidRPr="00FA47FA">
        <w:rPr>
          <w:rFonts w:asciiTheme="minorHAnsi" w:hAnsiTheme="minorHAnsi"/>
          <w:sz w:val="24"/>
          <w:szCs w:val="24"/>
        </w:rPr>
        <w:t xml:space="preserve">. </w:t>
      </w:r>
      <w:r w:rsidR="00DF2F19">
        <w:rPr>
          <w:rFonts w:asciiTheme="minorHAnsi" w:hAnsiTheme="minorHAnsi"/>
          <w:sz w:val="24"/>
          <w:szCs w:val="24"/>
        </w:rPr>
        <w:t xml:space="preserve"> </w:t>
      </w:r>
      <w:r w:rsidRPr="00FA47FA">
        <w:rPr>
          <w:rFonts w:asciiTheme="minorHAnsi" w:hAnsiTheme="minorHAnsi"/>
          <w:sz w:val="24"/>
          <w:szCs w:val="24"/>
        </w:rPr>
        <w:t xml:space="preserve">They will include a </w:t>
      </w:r>
      <w:r w:rsidR="00D67E91">
        <w:rPr>
          <w:rFonts w:asciiTheme="minorHAnsi" w:hAnsiTheme="minorHAnsi"/>
          <w:sz w:val="24"/>
          <w:szCs w:val="24"/>
        </w:rPr>
        <w:t>9-class</w:t>
      </w:r>
      <w:r w:rsidRPr="00FA47FA">
        <w:rPr>
          <w:rFonts w:asciiTheme="minorHAnsi" w:hAnsiTheme="minorHAnsi"/>
          <w:sz w:val="24"/>
          <w:szCs w:val="24"/>
        </w:rPr>
        <w:t xml:space="preserve"> </w:t>
      </w:r>
      <w:r w:rsidR="00D67E91">
        <w:rPr>
          <w:rFonts w:asciiTheme="minorHAnsi" w:hAnsiTheme="minorHAnsi"/>
          <w:sz w:val="24"/>
          <w:szCs w:val="24"/>
        </w:rPr>
        <w:t>land-cover</w:t>
      </w:r>
      <w:r w:rsidRPr="00FA47FA">
        <w:rPr>
          <w:rFonts w:asciiTheme="minorHAnsi" w:hAnsiTheme="minorHAnsi"/>
          <w:sz w:val="24"/>
          <w:szCs w:val="24"/>
        </w:rPr>
        <w:t xml:space="preserve"> map and a </w:t>
      </w:r>
      <w:r w:rsidR="00D67E91">
        <w:rPr>
          <w:rFonts w:asciiTheme="minorHAnsi" w:hAnsiTheme="minorHAnsi"/>
          <w:sz w:val="24"/>
          <w:szCs w:val="24"/>
        </w:rPr>
        <w:t>vegetation mask</w:t>
      </w:r>
      <w:r w:rsidRPr="00FA47FA">
        <w:rPr>
          <w:rFonts w:asciiTheme="minorHAnsi" w:hAnsiTheme="minorHAnsi"/>
          <w:sz w:val="24"/>
          <w:szCs w:val="24"/>
        </w:rPr>
        <w:t xml:space="preserve"> for each</w:t>
      </w:r>
      <w:r w:rsidR="00AA268B">
        <w:rPr>
          <w:rFonts w:asciiTheme="minorHAnsi" w:hAnsiTheme="minorHAnsi"/>
          <w:sz w:val="24"/>
          <w:szCs w:val="24"/>
        </w:rPr>
        <w:t xml:space="preserve"> </w:t>
      </w:r>
      <w:r w:rsidRPr="00FA47FA">
        <w:rPr>
          <w:rFonts w:asciiTheme="minorHAnsi" w:hAnsiTheme="minorHAnsi"/>
          <w:sz w:val="24"/>
          <w:szCs w:val="24"/>
        </w:rPr>
        <w:t>2009</w:t>
      </w:r>
      <w:r w:rsidR="00AA268B">
        <w:rPr>
          <w:rFonts w:asciiTheme="minorHAnsi" w:hAnsiTheme="minorHAnsi"/>
          <w:sz w:val="24"/>
          <w:szCs w:val="24"/>
        </w:rPr>
        <w:t>, and 2011</w:t>
      </w:r>
      <w:r w:rsidRPr="00FA47FA">
        <w:rPr>
          <w:rFonts w:asciiTheme="minorHAnsi" w:hAnsiTheme="minorHAnsi"/>
          <w:sz w:val="24"/>
          <w:szCs w:val="24"/>
        </w:rPr>
        <w:t xml:space="preserve"> image (due to the presence of an infra-red image band). </w:t>
      </w:r>
      <w:r w:rsidR="00DF2F19">
        <w:rPr>
          <w:rFonts w:asciiTheme="minorHAnsi" w:hAnsiTheme="minorHAnsi"/>
          <w:sz w:val="24"/>
          <w:szCs w:val="24"/>
        </w:rPr>
        <w:t xml:space="preserve"> </w:t>
      </w:r>
      <w:r w:rsidRPr="00FA47FA">
        <w:rPr>
          <w:rFonts w:asciiTheme="minorHAnsi" w:hAnsiTheme="minorHAnsi"/>
          <w:sz w:val="24"/>
          <w:szCs w:val="24"/>
        </w:rPr>
        <w:t xml:space="preserve">For the 2006 NAIP only a shadow mask will be produced. </w:t>
      </w:r>
    </w:p>
    <w:p w:rsidR="00F3015E" w:rsidRPr="00A87845" w:rsidRDefault="00F3015E" w:rsidP="00F3015E">
      <w:pPr>
        <w:rPr>
          <w:rFonts w:asciiTheme="minorHAnsi" w:hAnsiTheme="minorHAnsi" w:cs="TimesNewRoman,BoldItalic"/>
          <w:bCs/>
          <w:iCs/>
          <w:sz w:val="24"/>
          <w:szCs w:val="24"/>
        </w:rPr>
      </w:pPr>
      <w:r w:rsidRPr="0041554C">
        <w:rPr>
          <w:rFonts w:asciiTheme="minorHAnsi" w:hAnsiTheme="minorHAnsi" w:cs="TimesNewRoman,BoldItalic"/>
          <w:bCs/>
          <w:iCs/>
          <w:sz w:val="24"/>
          <w:szCs w:val="24"/>
        </w:rPr>
        <w:t xml:space="preserve">Change maps will be produced in addition to estimates of omitted change acreage. Each mapped change area will be reviewed by an analyst before being marked as changed. In each case &gt;50% of the polygon marked as changed will be actual change. Polygons are produced through image segmentation and can sometimes result in aggregations of different adjacent land covers. </w:t>
      </w:r>
    </w:p>
    <w:p w:rsidR="00F3015E" w:rsidRPr="00A87845" w:rsidRDefault="00F3015E" w:rsidP="00F3015E">
      <w:pPr>
        <w:rPr>
          <w:rFonts w:asciiTheme="minorHAnsi" w:hAnsiTheme="minorHAnsi"/>
          <w:sz w:val="24"/>
          <w:szCs w:val="24"/>
        </w:rPr>
      </w:pPr>
      <w:r w:rsidRPr="0041554C">
        <w:rPr>
          <w:rFonts w:asciiTheme="minorHAnsi" w:hAnsiTheme="minorHAnsi"/>
          <w:sz w:val="24"/>
          <w:szCs w:val="24"/>
        </w:rPr>
        <w:t>The aerial image base for the project will be developed from two sets of imagery:</w:t>
      </w:r>
    </w:p>
    <w:p w:rsidR="00F3015E" w:rsidRPr="00A87845" w:rsidRDefault="00F3015E" w:rsidP="00F3015E">
      <w:pPr>
        <w:pStyle w:val="Heading4"/>
        <w:rPr>
          <w:rFonts w:asciiTheme="minorHAnsi" w:hAnsiTheme="minorHAnsi"/>
          <w:sz w:val="24"/>
          <w:szCs w:val="24"/>
        </w:rPr>
      </w:pPr>
      <w:r w:rsidRPr="0041554C">
        <w:rPr>
          <w:rFonts w:asciiTheme="minorHAnsi" w:hAnsiTheme="minorHAnsi"/>
          <w:sz w:val="24"/>
          <w:szCs w:val="24"/>
        </w:rPr>
        <w:t>Washington 2006 NAIP Ortho-Imagery Data [18 Inch]</w:t>
      </w:r>
    </w:p>
    <w:p w:rsidR="00F3015E" w:rsidRPr="00A87845" w:rsidRDefault="00F3015E" w:rsidP="00F3015E">
      <w:pPr>
        <w:rPr>
          <w:rFonts w:asciiTheme="minorHAnsi" w:hAnsiTheme="minorHAnsi"/>
          <w:sz w:val="24"/>
          <w:szCs w:val="24"/>
        </w:rPr>
      </w:pPr>
      <w:r w:rsidRPr="0041554C">
        <w:rPr>
          <w:rFonts w:asciiTheme="minorHAnsi" w:hAnsiTheme="minorHAnsi"/>
          <w:sz w:val="24"/>
          <w:szCs w:val="24"/>
        </w:rPr>
        <w:t xml:space="preserve">The National Agriculture Imagery Program (NAIP) acquires digital </w:t>
      </w:r>
      <w:proofErr w:type="spellStart"/>
      <w:r w:rsidRPr="0041554C">
        <w:rPr>
          <w:rFonts w:asciiTheme="minorHAnsi" w:hAnsiTheme="minorHAnsi"/>
          <w:sz w:val="24"/>
          <w:szCs w:val="24"/>
        </w:rPr>
        <w:t>ortho</w:t>
      </w:r>
      <w:proofErr w:type="spellEnd"/>
      <w:r w:rsidRPr="0041554C">
        <w:rPr>
          <w:rFonts w:asciiTheme="minorHAnsi" w:hAnsiTheme="minorHAnsi"/>
          <w:sz w:val="24"/>
          <w:szCs w:val="24"/>
        </w:rPr>
        <w:t xml:space="preserve"> imagery during the agricultural growing seasons in the continental U.S.</w:t>
      </w:r>
    </w:p>
    <w:p w:rsidR="00F3015E" w:rsidRPr="00A87845" w:rsidRDefault="00F3015E" w:rsidP="00F3015E">
      <w:pPr>
        <w:rPr>
          <w:rFonts w:asciiTheme="minorHAnsi" w:hAnsiTheme="minorHAnsi"/>
          <w:sz w:val="24"/>
          <w:szCs w:val="24"/>
        </w:rPr>
      </w:pPr>
      <w:r w:rsidRPr="0041554C">
        <w:rPr>
          <w:rFonts w:asciiTheme="minorHAnsi" w:hAnsiTheme="minorHAnsi"/>
          <w:sz w:val="24"/>
          <w:szCs w:val="24"/>
        </w:rPr>
        <w:t xml:space="preserve">2006 NAIP images will be obtained from the Washington State Department of Ecology.  The images are provided as 14.027889 Square Kilometer tiles that are cast in a Lambert Conformal Conic projection and NAD83 </w:t>
      </w:r>
      <w:r w:rsidRPr="0041554C">
        <w:rPr>
          <w:rFonts w:asciiTheme="minorHAnsi" w:hAnsiTheme="minorHAnsi"/>
          <w:sz w:val="24"/>
          <w:szCs w:val="24"/>
          <w:lang w:bidi="ar-SA"/>
        </w:rPr>
        <w:t xml:space="preserve">State Plane Coordinate System </w:t>
      </w:r>
      <w:r w:rsidRPr="0041554C">
        <w:rPr>
          <w:rFonts w:asciiTheme="minorHAnsi" w:hAnsiTheme="minorHAnsi"/>
          <w:sz w:val="24"/>
          <w:szCs w:val="24"/>
        </w:rPr>
        <w:t>(FIPS Zone 4602) in units of US Survey Feet.  They are provided as uncompressed TIF image files.</w:t>
      </w:r>
    </w:p>
    <w:p w:rsidR="00F3015E" w:rsidRPr="00A87845" w:rsidRDefault="00F3015E" w:rsidP="00F3015E">
      <w:pPr>
        <w:rPr>
          <w:rFonts w:asciiTheme="minorHAnsi" w:hAnsiTheme="minorHAnsi"/>
          <w:color w:val="FF0000"/>
          <w:sz w:val="24"/>
          <w:szCs w:val="24"/>
        </w:rPr>
      </w:pPr>
      <w:r w:rsidRPr="0041554C">
        <w:rPr>
          <w:rFonts w:asciiTheme="minorHAnsi" w:hAnsiTheme="minorHAnsi"/>
          <w:sz w:val="24"/>
          <w:szCs w:val="24"/>
        </w:rPr>
        <w:t>These images have an 18 inch ground sample distance (GSD), which have been generalized to 1 meter for analysis purposes</w:t>
      </w:r>
      <w:r w:rsidRPr="0041554C">
        <w:rPr>
          <w:rFonts w:asciiTheme="minorHAnsi" w:hAnsiTheme="minorHAnsi"/>
          <w:color w:val="FF0000"/>
          <w:sz w:val="24"/>
          <w:szCs w:val="24"/>
        </w:rPr>
        <w:t>.</w:t>
      </w:r>
      <w:r w:rsidRPr="0041554C">
        <w:rPr>
          <w:rFonts w:asciiTheme="minorHAnsi" w:hAnsiTheme="minorHAnsi"/>
          <w:sz w:val="24"/>
          <w:szCs w:val="24"/>
        </w:rPr>
        <w:t xml:space="preserve">  Ortho-imagery meets Farm Services Agency, National Agricultural Imagery Program standards.</w:t>
      </w:r>
      <w:r w:rsidRPr="0041554C">
        <w:rPr>
          <w:rFonts w:asciiTheme="minorHAnsi" w:hAnsiTheme="minorHAnsi"/>
          <w:color w:val="FF0000"/>
          <w:sz w:val="24"/>
          <w:szCs w:val="24"/>
        </w:rPr>
        <w:t xml:space="preserve">  </w:t>
      </w:r>
      <w:r w:rsidRPr="0041554C">
        <w:rPr>
          <w:rFonts w:asciiTheme="minorHAnsi" w:hAnsiTheme="minorHAnsi"/>
          <w:sz w:val="24"/>
          <w:szCs w:val="24"/>
        </w:rPr>
        <w:t xml:space="preserve">Source aerial photography was scanned at 10 microns, </w:t>
      </w:r>
      <w:proofErr w:type="spellStart"/>
      <w:r w:rsidRPr="0041554C">
        <w:rPr>
          <w:rFonts w:asciiTheme="minorHAnsi" w:hAnsiTheme="minorHAnsi"/>
          <w:sz w:val="24"/>
          <w:szCs w:val="24"/>
        </w:rPr>
        <w:t>ortho</w:t>
      </w:r>
      <w:proofErr w:type="spellEnd"/>
      <w:r w:rsidRPr="0041554C">
        <w:rPr>
          <w:rFonts w:asciiTheme="minorHAnsi" w:hAnsiTheme="minorHAnsi"/>
          <w:sz w:val="24"/>
          <w:szCs w:val="24"/>
        </w:rPr>
        <w:t xml:space="preserve"> rectified, </w:t>
      </w:r>
      <w:proofErr w:type="gramStart"/>
      <w:r w:rsidRPr="0041554C">
        <w:rPr>
          <w:rFonts w:asciiTheme="minorHAnsi" w:hAnsiTheme="minorHAnsi"/>
          <w:sz w:val="24"/>
          <w:szCs w:val="24"/>
        </w:rPr>
        <w:t>color</w:t>
      </w:r>
      <w:proofErr w:type="gramEnd"/>
      <w:r w:rsidRPr="0041554C">
        <w:rPr>
          <w:rFonts w:asciiTheme="minorHAnsi" w:hAnsiTheme="minorHAnsi"/>
          <w:sz w:val="24"/>
          <w:szCs w:val="24"/>
        </w:rPr>
        <w:t xml:space="preserve"> balanced, and mosaicked using most nadir portions of all images by Washington State Department of Natural Resources </w:t>
      </w:r>
      <w:r>
        <w:rPr>
          <w:rFonts w:asciiTheme="minorHAnsi" w:hAnsiTheme="minorHAnsi"/>
          <w:sz w:val="24"/>
          <w:szCs w:val="24"/>
        </w:rPr>
        <w:t xml:space="preserve">(WDNR) </w:t>
      </w:r>
      <w:r w:rsidRPr="0041554C">
        <w:rPr>
          <w:rFonts w:asciiTheme="minorHAnsi" w:hAnsiTheme="minorHAnsi"/>
          <w:sz w:val="24"/>
          <w:szCs w:val="24"/>
        </w:rPr>
        <w:t xml:space="preserve">and Washington State Department of Transportation.  </w:t>
      </w:r>
    </w:p>
    <w:p w:rsidR="00F3015E" w:rsidRPr="00A87845" w:rsidRDefault="00F3015E" w:rsidP="00F3015E">
      <w:pPr>
        <w:rPr>
          <w:rFonts w:asciiTheme="minorHAnsi" w:hAnsiTheme="minorHAnsi"/>
          <w:color w:val="FF9933"/>
          <w:sz w:val="24"/>
          <w:szCs w:val="24"/>
        </w:rPr>
      </w:pPr>
      <w:r w:rsidRPr="0041554C">
        <w:rPr>
          <w:rFonts w:asciiTheme="minorHAnsi" w:hAnsiTheme="minorHAnsi"/>
          <w:sz w:val="24"/>
          <w:szCs w:val="24"/>
        </w:rPr>
        <w:t>ERDAS Imagine 2010 software will be used to mosaic the image tiles into a number of WRIA-scale ERDAS® Imagine format (.</w:t>
      </w:r>
      <w:proofErr w:type="spellStart"/>
      <w:r w:rsidRPr="0041554C">
        <w:rPr>
          <w:rFonts w:asciiTheme="minorHAnsi" w:hAnsiTheme="minorHAnsi"/>
          <w:sz w:val="24"/>
          <w:szCs w:val="24"/>
        </w:rPr>
        <w:t>img</w:t>
      </w:r>
      <w:proofErr w:type="spellEnd"/>
      <w:r w:rsidRPr="0041554C">
        <w:rPr>
          <w:rFonts w:asciiTheme="minorHAnsi" w:hAnsiTheme="minorHAnsi"/>
          <w:sz w:val="24"/>
          <w:szCs w:val="24"/>
        </w:rPr>
        <w:t>) images.  Resulting images will be re-projected to match Washington’s state plane projection NAD83 HARN State Plane Washington South FIPS 4602 (Feet) and viewed with a min-max stretch.</w:t>
      </w:r>
    </w:p>
    <w:p w:rsidR="00F3015E" w:rsidRPr="00A87845" w:rsidRDefault="00F3015E" w:rsidP="00F3015E">
      <w:pPr>
        <w:pStyle w:val="Heading4"/>
        <w:rPr>
          <w:rFonts w:asciiTheme="minorHAnsi" w:hAnsiTheme="minorHAnsi"/>
          <w:sz w:val="24"/>
          <w:szCs w:val="24"/>
        </w:rPr>
      </w:pPr>
      <w:r w:rsidRPr="0041554C">
        <w:rPr>
          <w:rFonts w:asciiTheme="minorHAnsi" w:hAnsiTheme="minorHAnsi"/>
          <w:sz w:val="24"/>
          <w:szCs w:val="24"/>
        </w:rPr>
        <w:t xml:space="preserve">Washington 2009 </w:t>
      </w:r>
      <w:r w:rsidR="00CB44D1">
        <w:rPr>
          <w:rFonts w:asciiTheme="minorHAnsi" w:hAnsiTheme="minorHAnsi"/>
          <w:sz w:val="24"/>
          <w:szCs w:val="24"/>
        </w:rPr>
        <w:t xml:space="preserve">and 2011 </w:t>
      </w:r>
      <w:r w:rsidRPr="0041554C">
        <w:rPr>
          <w:rFonts w:asciiTheme="minorHAnsi" w:hAnsiTheme="minorHAnsi"/>
          <w:sz w:val="24"/>
          <w:szCs w:val="24"/>
        </w:rPr>
        <w:t>NAIP Ortho-Imagery Data [1 meter]</w:t>
      </w:r>
    </w:p>
    <w:p w:rsidR="00F3015E" w:rsidRPr="00A87845" w:rsidRDefault="00F3015E" w:rsidP="00F3015E">
      <w:pPr>
        <w:rPr>
          <w:rFonts w:asciiTheme="minorHAnsi" w:hAnsiTheme="minorHAnsi"/>
          <w:sz w:val="24"/>
          <w:szCs w:val="24"/>
        </w:rPr>
      </w:pPr>
      <w:r w:rsidRPr="0041554C">
        <w:rPr>
          <w:rFonts w:asciiTheme="minorHAnsi" w:hAnsiTheme="minorHAnsi"/>
          <w:sz w:val="24"/>
          <w:szCs w:val="24"/>
        </w:rPr>
        <w:t>2009</w:t>
      </w:r>
      <w:r w:rsidR="00CB44D1">
        <w:rPr>
          <w:rFonts w:asciiTheme="minorHAnsi" w:hAnsiTheme="minorHAnsi"/>
          <w:sz w:val="24"/>
          <w:szCs w:val="24"/>
        </w:rPr>
        <w:t>/11</w:t>
      </w:r>
      <w:r w:rsidRPr="0041554C">
        <w:rPr>
          <w:rFonts w:asciiTheme="minorHAnsi" w:hAnsiTheme="minorHAnsi"/>
          <w:sz w:val="24"/>
          <w:szCs w:val="24"/>
        </w:rPr>
        <w:t xml:space="preserve"> NAIP images will be obtained from</w:t>
      </w:r>
      <w:r>
        <w:rPr>
          <w:rFonts w:asciiTheme="minorHAnsi" w:hAnsiTheme="minorHAnsi"/>
          <w:sz w:val="24"/>
          <w:szCs w:val="24"/>
        </w:rPr>
        <w:t xml:space="preserve"> WDNR</w:t>
      </w:r>
      <w:r w:rsidRPr="0041554C">
        <w:rPr>
          <w:rFonts w:asciiTheme="minorHAnsi" w:hAnsiTheme="minorHAnsi"/>
          <w:sz w:val="24"/>
          <w:szCs w:val="24"/>
        </w:rPr>
        <w:t xml:space="preserve">.  The images are provided as tiles, whose format is based on a 3.75' x 3.75' quarter quadrangle with a 300 Meter buffer on all four sides.  Source NAIP imagery is formatted to the NAD83 UTM coordinate system for Zone 10 in units of meters, and </w:t>
      </w:r>
      <w:proofErr w:type="gramStart"/>
      <w:r w:rsidRPr="0041554C">
        <w:rPr>
          <w:rFonts w:asciiTheme="minorHAnsi" w:hAnsiTheme="minorHAnsi"/>
          <w:sz w:val="24"/>
          <w:szCs w:val="24"/>
        </w:rPr>
        <w:t>are</w:t>
      </w:r>
      <w:proofErr w:type="gramEnd"/>
      <w:r w:rsidRPr="0041554C">
        <w:rPr>
          <w:rFonts w:asciiTheme="minorHAnsi" w:hAnsiTheme="minorHAnsi"/>
          <w:sz w:val="24"/>
          <w:szCs w:val="24"/>
        </w:rPr>
        <w:t xml:space="preserve"> provided as uncompressed TIF image files.</w:t>
      </w:r>
    </w:p>
    <w:p w:rsidR="00F3015E" w:rsidRPr="00A87845" w:rsidRDefault="00F3015E" w:rsidP="00F3015E">
      <w:pPr>
        <w:rPr>
          <w:rFonts w:asciiTheme="minorHAnsi" w:hAnsiTheme="minorHAnsi"/>
          <w:sz w:val="24"/>
          <w:szCs w:val="24"/>
        </w:rPr>
      </w:pPr>
      <w:r w:rsidRPr="0041554C">
        <w:rPr>
          <w:rFonts w:asciiTheme="minorHAnsi" w:hAnsiTheme="minorHAnsi"/>
          <w:sz w:val="24"/>
          <w:szCs w:val="24"/>
        </w:rPr>
        <w:lastRenderedPageBreak/>
        <w:t xml:space="preserve">These images have a one meter ground sample distance (GSD) with a horizontal accuracy that matches within +/- 5 meters of reference digital </w:t>
      </w:r>
      <w:proofErr w:type="spellStart"/>
      <w:r w:rsidRPr="0041554C">
        <w:rPr>
          <w:rFonts w:asciiTheme="minorHAnsi" w:hAnsiTheme="minorHAnsi"/>
          <w:sz w:val="24"/>
          <w:szCs w:val="24"/>
        </w:rPr>
        <w:t>ortho</w:t>
      </w:r>
      <w:proofErr w:type="spellEnd"/>
      <w:r w:rsidRPr="0041554C">
        <w:rPr>
          <w:rFonts w:asciiTheme="minorHAnsi" w:hAnsiTheme="minorHAnsi"/>
          <w:sz w:val="24"/>
          <w:szCs w:val="24"/>
        </w:rPr>
        <w:t xml:space="preserve"> quarter quads (DOQQ's) from the National Digital Ortho Program (NDOP) or from the National Agriculture Imagery Program (NAIP).</w:t>
      </w:r>
    </w:p>
    <w:p w:rsidR="00F3015E" w:rsidRPr="00FA47FA" w:rsidRDefault="00F3015E" w:rsidP="00472A3B">
      <w:pPr>
        <w:rPr>
          <w:rFonts w:asciiTheme="minorHAnsi" w:hAnsiTheme="minorHAnsi"/>
          <w:sz w:val="24"/>
          <w:szCs w:val="24"/>
        </w:rPr>
      </w:pPr>
      <w:r w:rsidRPr="0041554C">
        <w:rPr>
          <w:rFonts w:asciiTheme="minorHAnsi" w:hAnsiTheme="minorHAnsi"/>
          <w:sz w:val="24"/>
          <w:szCs w:val="24"/>
        </w:rPr>
        <w:t>ERDAS Imagine 2011 software will be used to mosaic the image tiles into a number of WRIA-scale ERDAS® Imagine format (.</w:t>
      </w:r>
      <w:proofErr w:type="spellStart"/>
      <w:r w:rsidRPr="0041554C">
        <w:rPr>
          <w:rFonts w:asciiTheme="minorHAnsi" w:hAnsiTheme="minorHAnsi"/>
          <w:sz w:val="24"/>
          <w:szCs w:val="24"/>
        </w:rPr>
        <w:t>img</w:t>
      </w:r>
      <w:proofErr w:type="spellEnd"/>
      <w:r w:rsidRPr="0041554C">
        <w:rPr>
          <w:rFonts w:asciiTheme="minorHAnsi" w:hAnsiTheme="minorHAnsi"/>
          <w:sz w:val="24"/>
          <w:szCs w:val="24"/>
        </w:rPr>
        <w:t>) images.  Resulting images will be re-projected to match Washington’s state plane projection NAD83 HARN State Plane Washington South FIPS 4602 (Feet) and viewed with a min-max stretch.</w:t>
      </w:r>
    </w:p>
    <w:p w:rsidR="000C430C" w:rsidRPr="00FA47FA" w:rsidRDefault="00F41ACF" w:rsidP="000C430C">
      <w:pPr>
        <w:rPr>
          <w:rFonts w:asciiTheme="minorHAnsi" w:hAnsiTheme="minorHAnsi"/>
          <w:sz w:val="24"/>
          <w:szCs w:val="24"/>
        </w:rPr>
      </w:pPr>
      <w:r w:rsidRPr="00FA47FA">
        <w:rPr>
          <w:rFonts w:asciiTheme="minorHAnsi" w:hAnsiTheme="minorHAnsi"/>
          <w:sz w:val="24"/>
          <w:szCs w:val="24"/>
        </w:rPr>
        <w:t xml:space="preserve">The image segmentation step will use </w:t>
      </w:r>
      <w:proofErr w:type="gramStart"/>
      <w:r w:rsidR="00CB44D1">
        <w:rPr>
          <w:rFonts w:asciiTheme="minorHAnsi" w:hAnsiTheme="minorHAnsi"/>
          <w:sz w:val="24"/>
          <w:szCs w:val="24"/>
        </w:rPr>
        <w:t>both</w:t>
      </w:r>
      <w:r w:rsidRPr="00FA47FA">
        <w:rPr>
          <w:rFonts w:asciiTheme="minorHAnsi" w:hAnsiTheme="minorHAnsi"/>
          <w:sz w:val="24"/>
          <w:szCs w:val="24"/>
        </w:rPr>
        <w:t xml:space="preserve"> image</w:t>
      </w:r>
      <w:r w:rsidR="00CB44D1">
        <w:rPr>
          <w:rFonts w:asciiTheme="minorHAnsi" w:hAnsiTheme="minorHAnsi"/>
          <w:sz w:val="24"/>
          <w:szCs w:val="24"/>
        </w:rPr>
        <w:t>s</w:t>
      </w:r>
      <w:proofErr w:type="gramEnd"/>
      <w:r w:rsidRPr="00FA47FA">
        <w:rPr>
          <w:rFonts w:asciiTheme="minorHAnsi" w:hAnsiTheme="minorHAnsi"/>
          <w:sz w:val="24"/>
          <w:szCs w:val="24"/>
        </w:rPr>
        <w:t xml:space="preserve">, the difference image and two thematic layers. </w:t>
      </w:r>
      <w:r w:rsidR="00DF2F19">
        <w:rPr>
          <w:rFonts w:asciiTheme="minorHAnsi" w:hAnsiTheme="minorHAnsi"/>
          <w:sz w:val="24"/>
          <w:szCs w:val="24"/>
        </w:rPr>
        <w:t xml:space="preserve"> </w:t>
      </w:r>
      <w:r w:rsidRPr="00FA47FA">
        <w:rPr>
          <w:rFonts w:asciiTheme="minorHAnsi" w:hAnsiTheme="minorHAnsi"/>
          <w:sz w:val="24"/>
          <w:szCs w:val="24"/>
        </w:rPr>
        <w:t xml:space="preserve">The thematic layers will </w:t>
      </w:r>
      <w:r w:rsidR="00CB44D1">
        <w:rPr>
          <w:rFonts w:asciiTheme="minorHAnsi" w:hAnsiTheme="minorHAnsi"/>
          <w:sz w:val="24"/>
          <w:szCs w:val="24"/>
        </w:rPr>
        <w:t>a</w:t>
      </w:r>
      <w:r w:rsidRPr="00FA47FA">
        <w:rPr>
          <w:rFonts w:asciiTheme="minorHAnsi" w:hAnsiTheme="minorHAnsi"/>
          <w:sz w:val="24"/>
          <w:szCs w:val="24"/>
        </w:rPr>
        <w:t xml:space="preserve"> mask </w:t>
      </w:r>
      <w:r w:rsidR="00CB44D1">
        <w:rPr>
          <w:rFonts w:asciiTheme="minorHAnsi" w:hAnsiTheme="minorHAnsi"/>
          <w:sz w:val="24"/>
          <w:szCs w:val="24"/>
        </w:rPr>
        <w:t xml:space="preserve">for </w:t>
      </w:r>
      <w:r w:rsidRPr="00FA47FA">
        <w:rPr>
          <w:rFonts w:asciiTheme="minorHAnsi" w:hAnsiTheme="minorHAnsi"/>
          <w:sz w:val="24"/>
          <w:szCs w:val="24"/>
        </w:rPr>
        <w:t>vegetation</w:t>
      </w:r>
      <w:r w:rsidR="00CB44D1">
        <w:rPr>
          <w:rFonts w:asciiTheme="minorHAnsi" w:hAnsiTheme="minorHAnsi"/>
          <w:sz w:val="24"/>
          <w:szCs w:val="24"/>
        </w:rPr>
        <w:t>/no-vegetation</w:t>
      </w:r>
      <w:r w:rsidRPr="00FA47FA">
        <w:rPr>
          <w:rFonts w:asciiTheme="minorHAnsi" w:hAnsiTheme="minorHAnsi"/>
          <w:sz w:val="24"/>
          <w:szCs w:val="24"/>
        </w:rPr>
        <w:t xml:space="preserve">. </w:t>
      </w:r>
      <w:r w:rsidR="00DF2F19">
        <w:rPr>
          <w:rFonts w:asciiTheme="minorHAnsi" w:hAnsiTheme="minorHAnsi"/>
          <w:sz w:val="24"/>
          <w:szCs w:val="24"/>
        </w:rPr>
        <w:t xml:space="preserve"> </w:t>
      </w:r>
      <w:r w:rsidRPr="00FA47FA">
        <w:rPr>
          <w:rFonts w:asciiTheme="minorHAnsi" w:hAnsiTheme="minorHAnsi"/>
          <w:sz w:val="24"/>
          <w:szCs w:val="24"/>
        </w:rPr>
        <w:t>The image segmentation will be done with eCognition 8 software</w:t>
      </w:r>
      <w:r w:rsidR="00CB44D1">
        <w:rPr>
          <w:rFonts w:asciiTheme="minorHAnsi" w:hAnsiTheme="minorHAnsi"/>
          <w:sz w:val="24"/>
          <w:szCs w:val="24"/>
        </w:rPr>
        <w:t xml:space="preserve"> </w:t>
      </w:r>
      <w:r w:rsidR="00CB44D1">
        <w:rPr>
          <w:rFonts w:asciiTheme="minorHAnsi" w:hAnsiTheme="minorHAnsi"/>
          <w:sz w:val="24"/>
          <w:szCs w:val="24"/>
        </w:rPr>
        <w:fldChar w:fldCharType="begin" w:fldLock="1"/>
      </w:r>
      <w:r w:rsidR="00727131">
        <w:rPr>
          <w:rFonts w:asciiTheme="minorHAnsi" w:hAnsiTheme="minorHAnsi"/>
          <w:sz w:val="24"/>
          <w:szCs w:val="24"/>
        </w:rPr>
        <w:instrText>ADDIN CSL_CITATION { "citationItems" : [ { "id" : "ITEM-1", "itemData" : { "author" : [ { "dropping-particle" : "", "family" : "Trimble", "given" : "", "non-dropping-particle" : "", "parse-names" : false, "suffix" : "" } ], "id" : "ITEM-1", "issued" : { "date-parts" : [ [ "2012" ] ] }, "page" : "262", "publisher" : "Trimble Germany GmbH", "publisher-place" : "Munchen, Germany", "title" : "eCognition Developer 8.7.2", "type" : "article" }, "uris" : [ "http://www.mendeley.com/documents/?uuid=52d7be98-0cb8-48c9-8f96-5946f89aaa4a" ] } ], "mendeley" : { "previouslyFormattedCitation" : "(Trimble, 2012)" }, "properties" : { "noteIndex" : 0 }, "schema" : "https://github.com/citation-style-language/schema/raw/master/csl-citation.json" }</w:instrText>
      </w:r>
      <w:r w:rsidR="00CB44D1">
        <w:rPr>
          <w:rFonts w:asciiTheme="minorHAnsi" w:hAnsiTheme="minorHAnsi"/>
          <w:sz w:val="24"/>
          <w:szCs w:val="24"/>
        </w:rPr>
        <w:fldChar w:fldCharType="separate"/>
      </w:r>
      <w:r w:rsidR="00CB44D1" w:rsidRPr="00CB44D1">
        <w:rPr>
          <w:rFonts w:asciiTheme="minorHAnsi" w:hAnsiTheme="minorHAnsi"/>
          <w:noProof/>
          <w:sz w:val="24"/>
          <w:szCs w:val="24"/>
        </w:rPr>
        <w:t>(Trimble, 2012)</w:t>
      </w:r>
      <w:r w:rsidR="00CB44D1">
        <w:rPr>
          <w:rFonts w:asciiTheme="minorHAnsi" w:hAnsiTheme="minorHAnsi"/>
          <w:sz w:val="24"/>
          <w:szCs w:val="24"/>
        </w:rPr>
        <w:fldChar w:fldCharType="end"/>
      </w:r>
      <w:r w:rsidRPr="00FA47FA">
        <w:rPr>
          <w:rFonts w:asciiTheme="minorHAnsi" w:hAnsiTheme="minorHAnsi"/>
          <w:sz w:val="24"/>
          <w:szCs w:val="24"/>
        </w:rPr>
        <w:t>.</w:t>
      </w:r>
      <w:r w:rsidR="00DF2F19">
        <w:rPr>
          <w:rFonts w:asciiTheme="minorHAnsi" w:hAnsiTheme="minorHAnsi"/>
          <w:sz w:val="24"/>
          <w:szCs w:val="24"/>
        </w:rPr>
        <w:t xml:space="preserve"> </w:t>
      </w:r>
      <w:r w:rsidRPr="00FA47FA">
        <w:rPr>
          <w:rFonts w:asciiTheme="minorHAnsi" w:hAnsiTheme="minorHAnsi"/>
          <w:sz w:val="24"/>
          <w:szCs w:val="24"/>
        </w:rPr>
        <w:t xml:space="preserve"> The non-veg</w:t>
      </w:r>
      <w:r w:rsidR="00DF2F19">
        <w:rPr>
          <w:rFonts w:asciiTheme="minorHAnsi" w:hAnsiTheme="minorHAnsi"/>
          <w:sz w:val="24"/>
          <w:szCs w:val="24"/>
        </w:rPr>
        <w:t>etation</w:t>
      </w:r>
      <w:r w:rsidRPr="00FA47FA">
        <w:rPr>
          <w:rFonts w:asciiTheme="minorHAnsi" w:hAnsiTheme="minorHAnsi"/>
          <w:sz w:val="24"/>
          <w:szCs w:val="24"/>
        </w:rPr>
        <w:t xml:space="preserve"> mask </w:t>
      </w:r>
      <w:r w:rsidR="00CB44D1">
        <w:rPr>
          <w:rFonts w:asciiTheme="minorHAnsi" w:hAnsiTheme="minorHAnsi"/>
          <w:sz w:val="24"/>
          <w:szCs w:val="24"/>
        </w:rPr>
        <w:t>is</w:t>
      </w:r>
      <w:r w:rsidRPr="00FA47FA">
        <w:rPr>
          <w:rFonts w:asciiTheme="minorHAnsi" w:hAnsiTheme="minorHAnsi"/>
          <w:sz w:val="24"/>
          <w:szCs w:val="24"/>
        </w:rPr>
        <w:t xml:space="preserve"> used to constrain the initial large scale segmentation. </w:t>
      </w:r>
      <w:r w:rsidR="00DF2F19">
        <w:rPr>
          <w:rFonts w:asciiTheme="minorHAnsi" w:hAnsiTheme="minorHAnsi"/>
          <w:sz w:val="24"/>
          <w:szCs w:val="24"/>
        </w:rPr>
        <w:t xml:space="preserve"> </w:t>
      </w:r>
      <w:r w:rsidRPr="00FA47FA">
        <w:rPr>
          <w:rFonts w:asciiTheme="minorHAnsi" w:hAnsiTheme="minorHAnsi"/>
          <w:sz w:val="24"/>
          <w:szCs w:val="24"/>
        </w:rPr>
        <w:t xml:space="preserve">Successive refinement and aggregation eventually removes very small segments caused by the initial constraint. </w:t>
      </w:r>
      <w:r w:rsidR="00DF2F19">
        <w:rPr>
          <w:rFonts w:asciiTheme="minorHAnsi" w:hAnsiTheme="minorHAnsi"/>
          <w:sz w:val="24"/>
          <w:szCs w:val="24"/>
        </w:rPr>
        <w:t xml:space="preserve"> </w:t>
      </w:r>
      <w:r w:rsidRPr="00FA47FA">
        <w:rPr>
          <w:rFonts w:asciiTheme="minorHAnsi" w:hAnsiTheme="minorHAnsi"/>
          <w:sz w:val="24"/>
          <w:szCs w:val="24"/>
        </w:rPr>
        <w:t>The segments represent relatively homogenous areas across the two time periods with the intention that change locations are aggregated into separate polygons.</w:t>
      </w:r>
    </w:p>
    <w:p w:rsidR="000C430C" w:rsidRDefault="00F41ACF" w:rsidP="000C430C">
      <w:pPr>
        <w:rPr>
          <w:rFonts w:asciiTheme="minorHAnsi" w:hAnsiTheme="minorHAnsi"/>
          <w:sz w:val="24"/>
          <w:szCs w:val="24"/>
        </w:rPr>
      </w:pPr>
      <w:r w:rsidRPr="00FA47FA">
        <w:rPr>
          <w:rFonts w:asciiTheme="minorHAnsi" w:hAnsiTheme="minorHAnsi"/>
          <w:sz w:val="24"/>
          <w:szCs w:val="24"/>
        </w:rPr>
        <w:t xml:space="preserve">Classification into change and non-change polygons is completed through supervised classification of a training set of segments and subsequent Random Forest predictions performed in R </w:t>
      </w:r>
      <w:r w:rsidR="00CB44D1">
        <w:rPr>
          <w:rFonts w:asciiTheme="minorHAnsi" w:hAnsiTheme="minorHAnsi"/>
          <w:sz w:val="24"/>
          <w:szCs w:val="24"/>
        </w:rPr>
        <w:t xml:space="preserve">3 </w:t>
      </w:r>
      <w:r w:rsidR="00CB44D1">
        <w:rPr>
          <w:rFonts w:asciiTheme="minorHAnsi" w:hAnsiTheme="minorHAnsi"/>
          <w:sz w:val="24"/>
          <w:szCs w:val="24"/>
        </w:rPr>
        <w:fldChar w:fldCharType="begin" w:fldLock="1"/>
      </w:r>
      <w:r w:rsidR="00727131">
        <w:rPr>
          <w:rFonts w:asciiTheme="minorHAnsi" w:hAnsiTheme="minorHAnsi"/>
          <w:sz w:val="24"/>
          <w:szCs w:val="24"/>
        </w:rPr>
        <w:instrText>ADDIN CSL_CITATION { "citationItems" : [ { "id" : "ITEM-1", "itemData" : { "author" : [ { "dropping-particle" : "", "family" : "R Core Team", "given" : "", "non-dropping-particle" : "", "parse-names" : false, "suffix" : "" } ], "id" : "ITEM-1", "issued" : { "date-parts" : [ [ "2013" ] ] }, "publisher" : "R Foundation for Statistical Computing", "publisher-place" : "Vienna, Austria", "title" : "R: A Language and Environment for Statistical Computing", "type" : "article" }, "uris" : [ "http://www.mendeley.com/documents/?uuid=7c702960-3bb3-4c36-aa43-a37cf4ddedad" ] } ], "mendeley" : { "previouslyFormattedCitation" : "(R Core Team, 2013)" }, "properties" : { "noteIndex" : 0 }, "schema" : "https://github.com/citation-style-language/schema/raw/master/csl-citation.json" }</w:instrText>
      </w:r>
      <w:r w:rsidR="00CB44D1">
        <w:rPr>
          <w:rFonts w:asciiTheme="minorHAnsi" w:hAnsiTheme="minorHAnsi"/>
          <w:sz w:val="24"/>
          <w:szCs w:val="24"/>
        </w:rPr>
        <w:fldChar w:fldCharType="separate"/>
      </w:r>
      <w:r w:rsidR="00CB44D1" w:rsidRPr="00CB44D1">
        <w:rPr>
          <w:rFonts w:asciiTheme="minorHAnsi" w:hAnsiTheme="minorHAnsi"/>
          <w:noProof/>
          <w:sz w:val="24"/>
          <w:szCs w:val="24"/>
        </w:rPr>
        <w:t>(R Core Team, 2013)</w:t>
      </w:r>
      <w:r w:rsidR="00CB44D1">
        <w:rPr>
          <w:rFonts w:asciiTheme="minorHAnsi" w:hAnsiTheme="minorHAnsi"/>
          <w:sz w:val="24"/>
          <w:szCs w:val="24"/>
        </w:rPr>
        <w:fldChar w:fldCharType="end"/>
      </w:r>
      <w:r w:rsidRPr="00FA47FA">
        <w:rPr>
          <w:rFonts w:asciiTheme="minorHAnsi" w:hAnsiTheme="minorHAnsi"/>
          <w:sz w:val="24"/>
          <w:szCs w:val="24"/>
        </w:rPr>
        <w:t xml:space="preserve"> for the remaining segments.</w:t>
      </w:r>
    </w:p>
    <w:p w:rsidR="006719E3" w:rsidRDefault="006719E3" w:rsidP="000C430C">
      <w:pPr>
        <w:rPr>
          <w:rFonts w:asciiTheme="minorHAnsi" w:hAnsiTheme="minorHAnsi"/>
          <w:sz w:val="24"/>
          <w:szCs w:val="24"/>
        </w:rPr>
      </w:pPr>
      <w:r>
        <w:rPr>
          <w:rFonts w:asciiTheme="minorHAnsi" w:hAnsiTheme="minorHAnsi"/>
          <w:sz w:val="24"/>
          <w:szCs w:val="24"/>
        </w:rPr>
        <w:t>Full methods documentation can be found in appendix B.</w:t>
      </w:r>
    </w:p>
    <w:p w:rsidR="003F184C" w:rsidRPr="00FA47FA" w:rsidRDefault="000C430C" w:rsidP="00FA47FA">
      <w:pPr>
        <w:pStyle w:val="Heading2"/>
      </w:pPr>
      <w:bookmarkStart w:id="102" w:name="_Toc371516281"/>
      <w:r w:rsidRPr="00FA47FA">
        <w:t xml:space="preserve">B-5 </w:t>
      </w:r>
      <w:r w:rsidR="003F184C" w:rsidRPr="00FA47FA">
        <w:t>Quality Control</w:t>
      </w:r>
      <w:bookmarkEnd w:id="102"/>
    </w:p>
    <w:p w:rsidR="006B2042" w:rsidRPr="00FA47FA" w:rsidRDefault="00F41ACF" w:rsidP="00C238F0">
      <w:pPr>
        <w:rPr>
          <w:rFonts w:asciiTheme="minorHAnsi" w:hAnsiTheme="minorHAnsi"/>
          <w:sz w:val="24"/>
          <w:szCs w:val="24"/>
        </w:rPr>
      </w:pPr>
      <w:r w:rsidRPr="00FA47FA">
        <w:rPr>
          <w:rFonts w:asciiTheme="minorHAnsi" w:hAnsiTheme="minorHAnsi"/>
          <w:sz w:val="24"/>
          <w:szCs w:val="24"/>
        </w:rPr>
        <w:t>Sample locations for the above procedures are extracted as jpegs from the original imagery data.</w:t>
      </w:r>
      <w:r w:rsidR="00DF2F19">
        <w:rPr>
          <w:rFonts w:asciiTheme="minorHAnsi" w:hAnsiTheme="minorHAnsi"/>
          <w:sz w:val="24"/>
          <w:szCs w:val="24"/>
        </w:rPr>
        <w:t xml:space="preserve"> </w:t>
      </w:r>
      <w:r w:rsidRPr="00FA47FA">
        <w:rPr>
          <w:rFonts w:asciiTheme="minorHAnsi" w:hAnsiTheme="minorHAnsi"/>
          <w:sz w:val="24"/>
          <w:szCs w:val="24"/>
        </w:rPr>
        <w:t xml:space="preserve"> These jpegs are used for the training analysis. </w:t>
      </w:r>
      <w:r w:rsidR="00DF2F19">
        <w:rPr>
          <w:rFonts w:asciiTheme="minorHAnsi" w:hAnsiTheme="minorHAnsi"/>
          <w:sz w:val="24"/>
          <w:szCs w:val="24"/>
        </w:rPr>
        <w:t xml:space="preserve"> </w:t>
      </w:r>
      <w:r w:rsidRPr="00FA47FA">
        <w:rPr>
          <w:rFonts w:asciiTheme="minorHAnsi" w:hAnsiTheme="minorHAnsi"/>
          <w:sz w:val="24"/>
          <w:szCs w:val="24"/>
        </w:rPr>
        <w:t>As separate individual image sets they can be provided along with the summary accuracy assessments in order to reproduce the conditions under which the training takes place.</w:t>
      </w:r>
    </w:p>
    <w:p w:rsidR="003F184C" w:rsidRPr="00FA47FA" w:rsidRDefault="000C430C" w:rsidP="00FA47FA">
      <w:pPr>
        <w:pStyle w:val="Heading2"/>
      </w:pPr>
      <w:bookmarkStart w:id="103" w:name="_Toc371516282"/>
      <w:r w:rsidRPr="00FA47FA">
        <w:t>B-6 Instrument testing</w:t>
      </w:r>
      <w:bookmarkEnd w:id="103"/>
    </w:p>
    <w:p w:rsidR="003E13F9" w:rsidRPr="00FA47FA" w:rsidRDefault="00F41ACF" w:rsidP="003E13F9">
      <w:pPr>
        <w:rPr>
          <w:rFonts w:asciiTheme="minorHAnsi" w:hAnsiTheme="minorHAnsi"/>
          <w:sz w:val="24"/>
          <w:szCs w:val="24"/>
        </w:rPr>
      </w:pPr>
      <w:r w:rsidRPr="00FA47FA">
        <w:rPr>
          <w:rFonts w:asciiTheme="minorHAnsi" w:hAnsiTheme="minorHAnsi"/>
          <w:sz w:val="24"/>
          <w:szCs w:val="24"/>
        </w:rPr>
        <w:t>Not applicable.</w:t>
      </w:r>
    </w:p>
    <w:p w:rsidR="000C430C" w:rsidRPr="00FA47FA" w:rsidRDefault="000C430C" w:rsidP="00FA47FA">
      <w:pPr>
        <w:pStyle w:val="Heading2"/>
      </w:pPr>
      <w:bookmarkStart w:id="104" w:name="_Toc371516283"/>
      <w:r w:rsidRPr="00FA47FA">
        <w:t>B-7 Instrument calibration</w:t>
      </w:r>
      <w:bookmarkEnd w:id="104"/>
    </w:p>
    <w:p w:rsidR="003E13F9" w:rsidRPr="00FA47FA" w:rsidRDefault="00F41ACF" w:rsidP="003E13F9">
      <w:pPr>
        <w:rPr>
          <w:rFonts w:asciiTheme="minorHAnsi" w:hAnsiTheme="minorHAnsi"/>
          <w:sz w:val="24"/>
          <w:szCs w:val="24"/>
        </w:rPr>
      </w:pPr>
      <w:r w:rsidRPr="00FA47FA">
        <w:rPr>
          <w:rFonts w:asciiTheme="minorHAnsi" w:hAnsiTheme="minorHAnsi"/>
          <w:sz w:val="24"/>
          <w:szCs w:val="24"/>
        </w:rPr>
        <w:t>Not applicable.</w:t>
      </w:r>
    </w:p>
    <w:p w:rsidR="000C430C" w:rsidRPr="00FA47FA" w:rsidRDefault="000C430C" w:rsidP="00FA47FA">
      <w:pPr>
        <w:pStyle w:val="Heading2"/>
      </w:pPr>
      <w:bookmarkStart w:id="105" w:name="_Toc371516284"/>
      <w:r w:rsidRPr="00FA47FA">
        <w:t>B-8 Inspection/Acceptance for supplies</w:t>
      </w:r>
      <w:bookmarkEnd w:id="105"/>
    </w:p>
    <w:p w:rsidR="003E13F9" w:rsidRPr="00FA47FA" w:rsidRDefault="00F41ACF" w:rsidP="003E13F9">
      <w:pPr>
        <w:rPr>
          <w:rFonts w:asciiTheme="minorHAnsi" w:hAnsiTheme="minorHAnsi"/>
          <w:sz w:val="24"/>
          <w:szCs w:val="24"/>
        </w:rPr>
      </w:pPr>
      <w:r w:rsidRPr="00FA47FA">
        <w:rPr>
          <w:rFonts w:asciiTheme="minorHAnsi" w:hAnsiTheme="minorHAnsi"/>
          <w:sz w:val="24"/>
          <w:szCs w:val="24"/>
        </w:rPr>
        <w:t>Not applicable.</w:t>
      </w:r>
    </w:p>
    <w:p w:rsidR="00970898" w:rsidRPr="00FA47FA" w:rsidRDefault="000C430C" w:rsidP="00FA47FA">
      <w:pPr>
        <w:pStyle w:val="Heading2"/>
      </w:pPr>
      <w:bookmarkStart w:id="106" w:name="_Toc371516285"/>
      <w:r w:rsidRPr="00FA47FA">
        <w:t xml:space="preserve">B-9 </w:t>
      </w:r>
      <w:r w:rsidR="00970898" w:rsidRPr="00FA47FA">
        <w:t>Data Acquisit</w:t>
      </w:r>
      <w:r w:rsidR="00B8612E" w:rsidRPr="00FA47FA">
        <w:t>ion (</w:t>
      </w:r>
      <w:proofErr w:type="spellStart"/>
      <w:r w:rsidR="00B8612E" w:rsidRPr="00FA47FA">
        <w:t>Nondirect</w:t>
      </w:r>
      <w:proofErr w:type="spellEnd"/>
      <w:r w:rsidR="00B8612E" w:rsidRPr="00FA47FA">
        <w:t xml:space="preserve"> Measurements)</w:t>
      </w:r>
      <w:bookmarkEnd w:id="106"/>
    </w:p>
    <w:p w:rsidR="00970898" w:rsidRDefault="009B472E" w:rsidP="000118EB">
      <w:pPr>
        <w:rPr>
          <w:rFonts w:asciiTheme="minorHAnsi" w:hAnsiTheme="minorHAnsi"/>
          <w:sz w:val="24"/>
          <w:szCs w:val="24"/>
        </w:rPr>
      </w:pPr>
      <w:r>
        <w:rPr>
          <w:rFonts w:asciiTheme="minorHAnsi" w:hAnsiTheme="minorHAnsi"/>
          <w:sz w:val="24"/>
          <w:szCs w:val="24"/>
        </w:rPr>
        <w:lastRenderedPageBreak/>
        <w:t>Phase I H</w:t>
      </w:r>
      <w:r w:rsidR="003C3F96">
        <w:rPr>
          <w:rFonts w:asciiTheme="minorHAnsi" w:hAnsiTheme="minorHAnsi"/>
          <w:sz w:val="24"/>
          <w:szCs w:val="24"/>
        </w:rPr>
        <w:t>R</w:t>
      </w:r>
      <w:r>
        <w:rPr>
          <w:rFonts w:asciiTheme="minorHAnsi" w:hAnsiTheme="minorHAnsi"/>
          <w:sz w:val="24"/>
          <w:szCs w:val="24"/>
        </w:rPr>
        <w:t>CD analysis use</w:t>
      </w:r>
      <w:r w:rsidR="00EF47D8">
        <w:rPr>
          <w:rFonts w:asciiTheme="minorHAnsi" w:hAnsiTheme="minorHAnsi"/>
          <w:sz w:val="24"/>
          <w:szCs w:val="24"/>
        </w:rPr>
        <w:t>s</w:t>
      </w:r>
      <w:r>
        <w:rPr>
          <w:rFonts w:asciiTheme="minorHAnsi" w:hAnsiTheme="minorHAnsi"/>
          <w:sz w:val="24"/>
          <w:szCs w:val="24"/>
        </w:rPr>
        <w:t xml:space="preserve"> 2006 and 2009 NAIP </w:t>
      </w:r>
      <w:r w:rsidRPr="00FA47FA">
        <w:rPr>
          <w:rFonts w:asciiTheme="minorHAnsi" w:hAnsiTheme="minorHAnsi"/>
          <w:sz w:val="24"/>
          <w:szCs w:val="24"/>
        </w:rPr>
        <w:t xml:space="preserve">imagery </w:t>
      </w:r>
      <w:r w:rsidR="00F41ACF" w:rsidRPr="00FA47FA">
        <w:rPr>
          <w:rFonts w:asciiTheme="minorHAnsi" w:hAnsiTheme="minorHAnsi"/>
          <w:sz w:val="24"/>
          <w:szCs w:val="24"/>
        </w:rPr>
        <w:t>acquired from the</w:t>
      </w:r>
      <w:r>
        <w:rPr>
          <w:rFonts w:asciiTheme="minorHAnsi" w:hAnsiTheme="minorHAnsi"/>
          <w:sz w:val="24"/>
          <w:szCs w:val="24"/>
        </w:rPr>
        <w:t xml:space="preserve"> WDNR</w:t>
      </w:r>
      <w:r w:rsidR="00F41ACF" w:rsidRPr="00FA47FA">
        <w:rPr>
          <w:rFonts w:asciiTheme="minorHAnsi" w:hAnsiTheme="minorHAnsi"/>
          <w:sz w:val="24"/>
          <w:szCs w:val="24"/>
        </w:rPr>
        <w:t>.</w:t>
      </w:r>
      <w:r>
        <w:rPr>
          <w:rFonts w:asciiTheme="minorHAnsi" w:hAnsiTheme="minorHAnsi"/>
          <w:sz w:val="24"/>
          <w:szCs w:val="24"/>
        </w:rPr>
        <w:t xml:space="preserve">  The Phase II analysis will be based on the 2009 NAIP data set and the newly-acquired 2011 NAIP</w:t>
      </w:r>
      <w:r w:rsidR="00F41ACF" w:rsidRPr="00FA47FA">
        <w:rPr>
          <w:rFonts w:asciiTheme="minorHAnsi" w:hAnsiTheme="minorHAnsi"/>
          <w:sz w:val="24"/>
          <w:szCs w:val="24"/>
        </w:rPr>
        <w:t xml:space="preserve"> </w:t>
      </w:r>
      <w:r>
        <w:rPr>
          <w:rFonts w:asciiTheme="minorHAnsi" w:hAnsiTheme="minorHAnsi"/>
          <w:sz w:val="24"/>
          <w:szCs w:val="24"/>
        </w:rPr>
        <w:t>data set.</w:t>
      </w:r>
      <w:r w:rsidR="00EF47D8">
        <w:rPr>
          <w:rFonts w:asciiTheme="minorHAnsi" w:hAnsiTheme="minorHAnsi"/>
          <w:sz w:val="24"/>
          <w:szCs w:val="24"/>
        </w:rPr>
        <w:t xml:space="preserve">  </w:t>
      </w:r>
      <w:r w:rsidR="003C3F96">
        <w:rPr>
          <w:rFonts w:asciiTheme="minorHAnsi" w:hAnsiTheme="minorHAnsi"/>
          <w:sz w:val="24"/>
          <w:szCs w:val="24"/>
        </w:rPr>
        <w:t xml:space="preserve">Information on the NAIP program is available at </w:t>
      </w:r>
      <w:hyperlink r:id="rId17" w:history="1">
        <w:r w:rsidR="00DE476A" w:rsidRPr="001414E4">
          <w:rPr>
            <w:rStyle w:val="Hyperlink"/>
            <w:rFonts w:asciiTheme="minorHAnsi" w:hAnsiTheme="minorHAnsi"/>
            <w:sz w:val="24"/>
            <w:szCs w:val="24"/>
          </w:rPr>
          <w:t>http://www.fsa.usda.gov/FSA/apfoapp?area=home&amp;subject=prog&amp;topic=nai</w:t>
        </w:r>
      </w:hyperlink>
      <w:r w:rsidR="00DE476A">
        <w:rPr>
          <w:rFonts w:asciiTheme="minorHAnsi" w:hAnsiTheme="minorHAnsi"/>
          <w:sz w:val="24"/>
          <w:szCs w:val="24"/>
        </w:rPr>
        <w:t>.</w:t>
      </w:r>
    </w:p>
    <w:p w:rsidR="00DE476A" w:rsidRPr="00FA47FA" w:rsidRDefault="00DE476A" w:rsidP="000118EB">
      <w:pPr>
        <w:rPr>
          <w:rFonts w:asciiTheme="minorHAnsi" w:hAnsiTheme="minorHAnsi"/>
          <w:sz w:val="24"/>
          <w:szCs w:val="24"/>
        </w:rPr>
      </w:pPr>
    </w:p>
    <w:p w:rsidR="001F7B83" w:rsidRPr="00FA47FA" w:rsidRDefault="000C430C" w:rsidP="00FA47FA">
      <w:pPr>
        <w:pStyle w:val="Heading2"/>
      </w:pPr>
      <w:bookmarkStart w:id="107" w:name="_Toc371516286"/>
      <w:r w:rsidRPr="00FA47FA">
        <w:t>B-10 Data Management</w:t>
      </w:r>
      <w:bookmarkEnd w:id="107"/>
    </w:p>
    <w:p w:rsidR="006B2042" w:rsidRDefault="00F41ACF" w:rsidP="00CB1512">
      <w:pPr>
        <w:rPr>
          <w:rFonts w:asciiTheme="minorHAnsi" w:hAnsiTheme="minorHAnsi"/>
          <w:b/>
          <w:bCs/>
          <w:sz w:val="32"/>
          <w:szCs w:val="28"/>
        </w:rPr>
      </w:pPr>
      <w:r w:rsidRPr="00FA47FA">
        <w:rPr>
          <w:rFonts w:asciiTheme="minorHAnsi" w:hAnsiTheme="minorHAnsi" w:cs="TimesNewRoman,BoldItalic"/>
          <w:bCs/>
          <w:iCs/>
          <w:sz w:val="24"/>
          <w:szCs w:val="24"/>
        </w:rPr>
        <w:t>The processing of Phase</w:t>
      </w:r>
      <w:r w:rsidR="00DF2F19">
        <w:rPr>
          <w:rFonts w:asciiTheme="minorHAnsi" w:hAnsiTheme="minorHAnsi" w:cs="TimesNewRoman,BoldItalic"/>
          <w:bCs/>
          <w:iCs/>
          <w:sz w:val="24"/>
          <w:szCs w:val="24"/>
        </w:rPr>
        <w:t xml:space="preserve"> I</w:t>
      </w:r>
      <w:r w:rsidRPr="00FA47FA">
        <w:rPr>
          <w:rFonts w:asciiTheme="minorHAnsi" w:hAnsiTheme="minorHAnsi" w:cs="TimesNewRoman,BoldItalic"/>
          <w:bCs/>
          <w:iCs/>
          <w:sz w:val="24"/>
          <w:szCs w:val="24"/>
        </w:rPr>
        <w:t xml:space="preserve"> </w:t>
      </w:r>
      <w:r w:rsidR="00DF2F19">
        <w:rPr>
          <w:rFonts w:asciiTheme="minorHAnsi" w:hAnsiTheme="minorHAnsi" w:cs="TimesNewRoman,BoldItalic"/>
          <w:bCs/>
          <w:iCs/>
          <w:sz w:val="24"/>
          <w:szCs w:val="24"/>
        </w:rPr>
        <w:t xml:space="preserve">and Phase II images results in </w:t>
      </w:r>
      <w:r w:rsidRPr="00FA47FA">
        <w:rPr>
          <w:rFonts w:asciiTheme="minorHAnsi" w:hAnsiTheme="minorHAnsi" w:cs="TimesNewRoman,BoldItalic"/>
          <w:bCs/>
          <w:iCs/>
          <w:sz w:val="24"/>
          <w:szCs w:val="24"/>
        </w:rPr>
        <w:t xml:space="preserve">several very large (10-50 </w:t>
      </w:r>
      <w:proofErr w:type="spellStart"/>
      <w:proofErr w:type="gramStart"/>
      <w:r w:rsidRPr="00FA47FA">
        <w:rPr>
          <w:rFonts w:asciiTheme="minorHAnsi" w:hAnsiTheme="minorHAnsi" w:cs="TimesNewRoman,BoldItalic"/>
          <w:bCs/>
          <w:iCs/>
          <w:sz w:val="24"/>
          <w:szCs w:val="24"/>
        </w:rPr>
        <w:t>gb</w:t>
      </w:r>
      <w:proofErr w:type="spellEnd"/>
      <w:proofErr w:type="gramEnd"/>
      <w:r w:rsidRPr="00FA47FA">
        <w:rPr>
          <w:rFonts w:asciiTheme="minorHAnsi" w:hAnsiTheme="minorHAnsi" w:cs="TimesNewRoman,BoldItalic"/>
          <w:bCs/>
          <w:iCs/>
          <w:sz w:val="24"/>
          <w:szCs w:val="24"/>
        </w:rPr>
        <w:t xml:space="preserve">) </w:t>
      </w:r>
      <w:r w:rsidR="00DF2F19">
        <w:rPr>
          <w:rFonts w:asciiTheme="minorHAnsi" w:hAnsiTheme="minorHAnsi" w:cs="TimesNewRoman,BoldItalic"/>
          <w:bCs/>
          <w:iCs/>
          <w:sz w:val="24"/>
          <w:szCs w:val="24"/>
        </w:rPr>
        <w:t xml:space="preserve">files </w:t>
      </w:r>
      <w:r w:rsidRPr="00FA47FA">
        <w:rPr>
          <w:rFonts w:asciiTheme="minorHAnsi" w:hAnsiTheme="minorHAnsi" w:cs="TimesNewRoman,BoldItalic"/>
          <w:bCs/>
          <w:iCs/>
          <w:sz w:val="24"/>
          <w:szCs w:val="24"/>
        </w:rPr>
        <w:t xml:space="preserve">with numerous intermediate steps in processing. </w:t>
      </w:r>
      <w:r w:rsidR="00DF2F19">
        <w:rPr>
          <w:rFonts w:asciiTheme="minorHAnsi" w:hAnsiTheme="minorHAnsi" w:cs="TimesNewRoman,BoldItalic"/>
          <w:bCs/>
          <w:iCs/>
          <w:sz w:val="24"/>
          <w:szCs w:val="24"/>
        </w:rPr>
        <w:t xml:space="preserve"> </w:t>
      </w:r>
      <w:r w:rsidRPr="00FA47FA">
        <w:rPr>
          <w:rFonts w:asciiTheme="minorHAnsi" w:hAnsiTheme="minorHAnsi" w:cs="TimesNewRoman,BoldItalic"/>
          <w:bCs/>
          <w:iCs/>
          <w:sz w:val="24"/>
          <w:szCs w:val="24"/>
        </w:rPr>
        <w:t xml:space="preserve">All image products will be maintained locally on external USB drives with at least one duplicate of each final product on a second drive.  A common folder structure is used to track the numerous steps in the process. The folder structure is captured in </w:t>
      </w:r>
      <w:r w:rsidR="00DF2F19">
        <w:rPr>
          <w:rFonts w:asciiTheme="minorHAnsi" w:hAnsiTheme="minorHAnsi" w:cs="TimesNewRoman,BoldItalic"/>
          <w:bCs/>
          <w:iCs/>
          <w:sz w:val="24"/>
          <w:szCs w:val="24"/>
        </w:rPr>
        <w:t xml:space="preserve">a </w:t>
      </w:r>
      <w:r w:rsidRPr="00FA47FA">
        <w:rPr>
          <w:rFonts w:asciiTheme="minorHAnsi" w:hAnsiTheme="minorHAnsi" w:cs="TimesNewRoman,BoldItalic"/>
          <w:bCs/>
          <w:iCs/>
          <w:sz w:val="24"/>
          <w:szCs w:val="24"/>
        </w:rPr>
        <w:t>tracking spreadsheet</w:t>
      </w:r>
      <w:r w:rsidR="00DF2F19">
        <w:rPr>
          <w:rFonts w:asciiTheme="minorHAnsi" w:hAnsiTheme="minorHAnsi" w:cs="TimesNewRoman,BoldItalic"/>
          <w:bCs/>
          <w:iCs/>
          <w:sz w:val="24"/>
          <w:szCs w:val="24"/>
        </w:rPr>
        <w:t xml:space="preserve"> (Appendix B)</w:t>
      </w:r>
      <w:r w:rsidRPr="00FA47FA">
        <w:rPr>
          <w:rFonts w:asciiTheme="minorHAnsi" w:hAnsiTheme="minorHAnsi" w:cs="TimesNewRoman,BoldItalic"/>
          <w:bCs/>
          <w:iCs/>
          <w:sz w:val="24"/>
          <w:szCs w:val="24"/>
        </w:rPr>
        <w:t>.</w:t>
      </w:r>
    </w:p>
    <w:p w:rsidR="00970898" w:rsidRPr="00A87845" w:rsidRDefault="00970898" w:rsidP="00A13246">
      <w:pPr>
        <w:pStyle w:val="Heading1"/>
      </w:pPr>
      <w:bookmarkStart w:id="108" w:name="_Toc371516287"/>
      <w:r w:rsidRPr="00A87845">
        <w:t>Group C: Assessment/Oversight</w:t>
      </w:r>
      <w:bookmarkEnd w:id="108"/>
    </w:p>
    <w:p w:rsidR="007C7F15" w:rsidRPr="00A87845" w:rsidRDefault="007C7F15" w:rsidP="00FA47FA">
      <w:pPr>
        <w:spacing w:after="0"/>
        <w:contextualSpacing/>
        <w:rPr>
          <w:rFonts w:asciiTheme="minorHAnsi" w:hAnsiTheme="minorHAnsi"/>
        </w:rPr>
      </w:pPr>
    </w:p>
    <w:p w:rsidR="00970898" w:rsidRPr="003160BE" w:rsidRDefault="00970898" w:rsidP="00857ED6">
      <w:pPr>
        <w:pStyle w:val="Heading2"/>
        <w:spacing w:after="120"/>
        <w:rPr>
          <w:szCs w:val="24"/>
        </w:rPr>
      </w:pPr>
      <w:bookmarkStart w:id="109" w:name="_Toc371516288"/>
      <w:r w:rsidRPr="003160BE">
        <w:rPr>
          <w:szCs w:val="24"/>
        </w:rPr>
        <w:t>C</w:t>
      </w:r>
      <w:r w:rsidR="00FA47FA" w:rsidRPr="003160BE">
        <w:rPr>
          <w:szCs w:val="24"/>
        </w:rPr>
        <w:t>-</w:t>
      </w:r>
      <w:r w:rsidRPr="003160BE">
        <w:rPr>
          <w:szCs w:val="24"/>
        </w:rPr>
        <w:t>1</w:t>
      </w:r>
      <w:r w:rsidR="00FA47FA" w:rsidRPr="003160BE">
        <w:rPr>
          <w:szCs w:val="24"/>
        </w:rPr>
        <w:t xml:space="preserve"> Assessments and Response Actions</w:t>
      </w:r>
      <w:bookmarkEnd w:id="109"/>
    </w:p>
    <w:p w:rsidR="00A808C5" w:rsidRPr="00857ED6" w:rsidRDefault="006B2042" w:rsidP="00857ED6">
      <w:pPr>
        <w:rPr>
          <w:rFonts w:asciiTheme="minorHAnsi" w:hAnsiTheme="minorHAnsi"/>
          <w:sz w:val="24"/>
          <w:szCs w:val="24"/>
        </w:rPr>
      </w:pPr>
      <w:r>
        <w:rPr>
          <w:rFonts w:asciiTheme="minorHAnsi" w:hAnsiTheme="minorHAnsi"/>
          <w:sz w:val="24"/>
          <w:szCs w:val="24"/>
        </w:rPr>
        <w:t xml:space="preserve">The Principal investigator will assess </w:t>
      </w:r>
      <w:r w:rsidR="00857ED6">
        <w:rPr>
          <w:rFonts w:asciiTheme="minorHAnsi" w:hAnsiTheme="minorHAnsi"/>
          <w:sz w:val="24"/>
          <w:szCs w:val="24"/>
        </w:rPr>
        <w:t xml:space="preserve">progress by means of </w:t>
      </w:r>
      <w:r w:rsidR="00857ED6" w:rsidRPr="00857ED6">
        <w:rPr>
          <w:rFonts w:asciiTheme="minorHAnsi" w:hAnsiTheme="minorHAnsi"/>
          <w:sz w:val="24"/>
          <w:szCs w:val="24"/>
        </w:rPr>
        <w:t xml:space="preserve">the WRIA Analysis Tracking </w:t>
      </w:r>
      <w:r w:rsidR="009B472E">
        <w:rPr>
          <w:rFonts w:asciiTheme="minorHAnsi" w:hAnsiTheme="minorHAnsi"/>
          <w:sz w:val="24"/>
          <w:szCs w:val="24"/>
        </w:rPr>
        <w:t>S</w:t>
      </w:r>
      <w:r w:rsidR="00857ED6" w:rsidRPr="00857ED6">
        <w:rPr>
          <w:rFonts w:asciiTheme="minorHAnsi" w:hAnsiTheme="minorHAnsi"/>
          <w:sz w:val="24"/>
          <w:szCs w:val="24"/>
        </w:rPr>
        <w:t>preadsheet</w:t>
      </w:r>
      <w:r w:rsidR="009B472E">
        <w:rPr>
          <w:rFonts w:asciiTheme="minorHAnsi" w:hAnsiTheme="minorHAnsi"/>
          <w:sz w:val="24"/>
          <w:szCs w:val="24"/>
        </w:rPr>
        <w:t xml:space="preserve">, an example of which is </w:t>
      </w:r>
      <w:r w:rsidR="00857ED6">
        <w:rPr>
          <w:rFonts w:asciiTheme="minorHAnsi" w:hAnsiTheme="minorHAnsi"/>
          <w:sz w:val="24"/>
          <w:szCs w:val="24"/>
        </w:rPr>
        <w:t>shown in Appendix B</w:t>
      </w:r>
      <w:r w:rsidR="00857ED6" w:rsidRPr="00857ED6">
        <w:rPr>
          <w:rFonts w:asciiTheme="minorHAnsi" w:hAnsiTheme="minorHAnsi"/>
          <w:sz w:val="24"/>
          <w:szCs w:val="24"/>
        </w:rPr>
        <w:t xml:space="preserve">. </w:t>
      </w:r>
      <w:r w:rsidR="009B472E">
        <w:rPr>
          <w:rFonts w:asciiTheme="minorHAnsi" w:hAnsiTheme="minorHAnsi"/>
          <w:sz w:val="24"/>
          <w:szCs w:val="24"/>
        </w:rPr>
        <w:t xml:space="preserve"> </w:t>
      </w:r>
      <w:r w:rsidR="00857ED6" w:rsidRPr="00857ED6">
        <w:rPr>
          <w:rFonts w:asciiTheme="minorHAnsi" w:hAnsiTheme="minorHAnsi"/>
          <w:sz w:val="24"/>
          <w:szCs w:val="24"/>
        </w:rPr>
        <w:t>This spreadsheet is set up as a folder structure which gets filled in as the individual steps/products are created.</w:t>
      </w:r>
      <w:r w:rsidR="009B472E">
        <w:rPr>
          <w:rFonts w:asciiTheme="minorHAnsi" w:hAnsiTheme="minorHAnsi"/>
          <w:sz w:val="24"/>
          <w:szCs w:val="24"/>
        </w:rPr>
        <w:t xml:space="preserve">  In addition, </w:t>
      </w:r>
      <w:r w:rsidR="007A7843">
        <w:rPr>
          <w:rFonts w:asciiTheme="minorHAnsi" w:hAnsiTheme="minorHAnsi"/>
          <w:sz w:val="24"/>
          <w:szCs w:val="24"/>
        </w:rPr>
        <w:t>week</w:t>
      </w:r>
      <w:r w:rsidR="007A7843" w:rsidRPr="00857ED6">
        <w:rPr>
          <w:rFonts w:asciiTheme="minorHAnsi" w:hAnsiTheme="minorHAnsi"/>
          <w:sz w:val="24"/>
          <w:szCs w:val="24"/>
        </w:rPr>
        <w:t xml:space="preserve">ly </w:t>
      </w:r>
      <w:r w:rsidR="00857ED6" w:rsidRPr="00857ED6">
        <w:rPr>
          <w:rFonts w:asciiTheme="minorHAnsi" w:hAnsiTheme="minorHAnsi"/>
          <w:sz w:val="24"/>
          <w:szCs w:val="24"/>
        </w:rPr>
        <w:t>status meetings between spatial analysts and the project manager</w:t>
      </w:r>
      <w:r w:rsidR="00EF47D8">
        <w:rPr>
          <w:rFonts w:asciiTheme="minorHAnsi" w:hAnsiTheme="minorHAnsi"/>
          <w:sz w:val="24"/>
          <w:szCs w:val="24"/>
        </w:rPr>
        <w:t xml:space="preserve"> are envisioned</w:t>
      </w:r>
      <w:r w:rsidR="00857ED6" w:rsidRPr="00857ED6">
        <w:rPr>
          <w:rFonts w:asciiTheme="minorHAnsi" w:hAnsiTheme="minorHAnsi"/>
          <w:sz w:val="24"/>
          <w:szCs w:val="24"/>
        </w:rPr>
        <w:t>.</w:t>
      </w:r>
      <w:r w:rsidR="009B472E">
        <w:rPr>
          <w:rFonts w:asciiTheme="minorHAnsi" w:hAnsiTheme="minorHAnsi"/>
          <w:sz w:val="24"/>
          <w:szCs w:val="24"/>
        </w:rPr>
        <w:t xml:space="preserve">  </w:t>
      </w:r>
      <w:r w:rsidR="00857ED6">
        <w:rPr>
          <w:rFonts w:asciiTheme="minorHAnsi" w:hAnsiTheme="minorHAnsi"/>
          <w:sz w:val="24"/>
          <w:szCs w:val="24"/>
        </w:rPr>
        <w:t>P</w:t>
      </w:r>
      <w:r w:rsidR="00857ED6" w:rsidRPr="00857ED6">
        <w:rPr>
          <w:rFonts w:asciiTheme="minorHAnsi" w:hAnsiTheme="minorHAnsi"/>
          <w:sz w:val="24"/>
          <w:szCs w:val="24"/>
        </w:rPr>
        <w:t>roblems that arise</w:t>
      </w:r>
      <w:r w:rsidR="00857ED6">
        <w:rPr>
          <w:rFonts w:asciiTheme="minorHAnsi" w:hAnsiTheme="minorHAnsi"/>
          <w:sz w:val="24"/>
          <w:szCs w:val="24"/>
        </w:rPr>
        <w:t xml:space="preserve"> and causes of project delays </w:t>
      </w:r>
      <w:r w:rsidR="00857ED6" w:rsidRPr="00857ED6">
        <w:rPr>
          <w:rFonts w:asciiTheme="minorHAnsi" w:hAnsiTheme="minorHAnsi"/>
          <w:sz w:val="24"/>
          <w:szCs w:val="24"/>
        </w:rPr>
        <w:t>will be identified by the team</w:t>
      </w:r>
      <w:r w:rsidR="00857ED6">
        <w:rPr>
          <w:rFonts w:asciiTheme="minorHAnsi" w:hAnsiTheme="minorHAnsi"/>
          <w:sz w:val="24"/>
          <w:szCs w:val="24"/>
        </w:rPr>
        <w:t>.  Appropriate s</w:t>
      </w:r>
      <w:r w:rsidR="00857ED6" w:rsidRPr="00857ED6">
        <w:rPr>
          <w:rFonts w:asciiTheme="minorHAnsi" w:hAnsiTheme="minorHAnsi"/>
          <w:sz w:val="24"/>
          <w:szCs w:val="24"/>
        </w:rPr>
        <w:t xml:space="preserve">olutions </w:t>
      </w:r>
      <w:r w:rsidR="00857ED6">
        <w:rPr>
          <w:rFonts w:asciiTheme="minorHAnsi" w:hAnsiTheme="minorHAnsi"/>
          <w:sz w:val="24"/>
          <w:szCs w:val="24"/>
        </w:rPr>
        <w:t xml:space="preserve">will be determined and </w:t>
      </w:r>
      <w:r w:rsidR="00857ED6" w:rsidRPr="00857ED6">
        <w:rPr>
          <w:rFonts w:asciiTheme="minorHAnsi" w:hAnsiTheme="minorHAnsi"/>
          <w:sz w:val="24"/>
          <w:szCs w:val="24"/>
        </w:rPr>
        <w:t>implemented</w:t>
      </w:r>
      <w:r w:rsidR="00857ED6">
        <w:rPr>
          <w:rFonts w:asciiTheme="minorHAnsi" w:hAnsiTheme="minorHAnsi"/>
          <w:sz w:val="24"/>
          <w:szCs w:val="24"/>
        </w:rPr>
        <w:t xml:space="preserve"> in a timely fashion</w:t>
      </w:r>
      <w:r w:rsidR="00857ED6" w:rsidRPr="00857ED6">
        <w:rPr>
          <w:rFonts w:asciiTheme="minorHAnsi" w:hAnsiTheme="minorHAnsi"/>
          <w:sz w:val="24"/>
          <w:szCs w:val="24"/>
        </w:rPr>
        <w:t>.</w:t>
      </w:r>
    </w:p>
    <w:p w:rsidR="007A7843" w:rsidRDefault="00E90212" w:rsidP="007A7843">
      <w:pPr>
        <w:pStyle w:val="Heading2"/>
        <w:rPr>
          <w:szCs w:val="24"/>
        </w:rPr>
      </w:pPr>
      <w:bookmarkStart w:id="110" w:name="_Toc371516289"/>
      <w:r w:rsidRPr="003160BE">
        <w:rPr>
          <w:szCs w:val="24"/>
        </w:rPr>
        <w:t>C-2 Reports to Management</w:t>
      </w:r>
      <w:bookmarkEnd w:id="110"/>
    </w:p>
    <w:p w:rsidR="007A7843" w:rsidRPr="007A7843" w:rsidRDefault="009B472E" w:rsidP="00B56783">
      <w:r w:rsidRPr="007A7843">
        <w:t xml:space="preserve">All corrective actions will be documented in the project file, along with metadata.  The final project report </w:t>
      </w:r>
      <w:r w:rsidR="00EF47D8" w:rsidRPr="007A7843">
        <w:t xml:space="preserve">(see Documentation) </w:t>
      </w:r>
      <w:r w:rsidRPr="007A7843">
        <w:t xml:space="preserve">will </w:t>
      </w:r>
      <w:r w:rsidR="00EF47D8" w:rsidRPr="007A7843">
        <w:t xml:space="preserve">describe </w:t>
      </w:r>
      <w:r w:rsidRPr="007A7843">
        <w:t>any and all substantive changes made to the scope of the project and deviations from this QAPP.</w:t>
      </w:r>
    </w:p>
    <w:p w:rsidR="00970898" w:rsidRPr="00A87845" w:rsidRDefault="00970898" w:rsidP="009826F7">
      <w:pPr>
        <w:pStyle w:val="Heading1"/>
      </w:pPr>
      <w:bookmarkStart w:id="111" w:name="_Toc371516290"/>
      <w:r w:rsidRPr="00A87845">
        <w:t>Group D: Data Validation and Usability</w:t>
      </w:r>
      <w:bookmarkEnd w:id="111"/>
    </w:p>
    <w:p w:rsidR="00FC27D7" w:rsidRDefault="00FC27D7" w:rsidP="00A13246">
      <w:pPr>
        <w:pStyle w:val="Heading2"/>
      </w:pPr>
    </w:p>
    <w:p w:rsidR="00970898" w:rsidRPr="00A87845" w:rsidRDefault="009548F9" w:rsidP="00A13246">
      <w:pPr>
        <w:pStyle w:val="Heading2"/>
      </w:pPr>
      <w:bookmarkStart w:id="112" w:name="_Toc371516291"/>
      <w:r w:rsidRPr="00A87845">
        <w:t>D</w:t>
      </w:r>
      <w:r>
        <w:t>-</w:t>
      </w:r>
      <w:r w:rsidRPr="00A87845">
        <w:t>1</w:t>
      </w:r>
      <w:r>
        <w:t xml:space="preserve"> </w:t>
      </w:r>
      <w:r w:rsidR="00970898" w:rsidRPr="00A87845">
        <w:t>Data Review, Verification, and Validation</w:t>
      </w:r>
      <w:bookmarkEnd w:id="112"/>
    </w:p>
    <w:p w:rsidR="00CB61DB" w:rsidRPr="009548F9" w:rsidRDefault="00F41ACF" w:rsidP="00CB61DB">
      <w:pPr>
        <w:rPr>
          <w:rFonts w:asciiTheme="minorHAnsi" w:hAnsiTheme="minorHAnsi"/>
          <w:sz w:val="24"/>
          <w:szCs w:val="24"/>
        </w:rPr>
      </w:pPr>
      <w:r w:rsidRPr="009548F9">
        <w:rPr>
          <w:rFonts w:asciiTheme="minorHAnsi" w:hAnsiTheme="minorHAnsi"/>
          <w:sz w:val="24"/>
          <w:szCs w:val="24"/>
        </w:rPr>
        <w:t xml:space="preserve">The primary product of this work is an analysis of geo-spatial data as opposed to the collection of geo-spatial data. </w:t>
      </w:r>
      <w:r w:rsidR="00E90212">
        <w:rPr>
          <w:rFonts w:asciiTheme="minorHAnsi" w:hAnsiTheme="minorHAnsi"/>
          <w:sz w:val="24"/>
          <w:szCs w:val="24"/>
        </w:rPr>
        <w:t xml:space="preserve"> </w:t>
      </w:r>
      <w:r w:rsidRPr="009548F9">
        <w:rPr>
          <w:rFonts w:asciiTheme="minorHAnsi" w:hAnsiTheme="minorHAnsi"/>
          <w:sz w:val="24"/>
          <w:szCs w:val="24"/>
        </w:rPr>
        <w:t xml:space="preserve">As such the raw results, locations of change, and their proximity to other data, e.g. </w:t>
      </w:r>
      <w:r w:rsidR="00EF47D8">
        <w:rPr>
          <w:rFonts w:asciiTheme="minorHAnsi" w:hAnsiTheme="minorHAnsi"/>
          <w:sz w:val="24"/>
          <w:szCs w:val="24"/>
        </w:rPr>
        <w:t xml:space="preserve">marine </w:t>
      </w:r>
      <w:r w:rsidRPr="009548F9">
        <w:rPr>
          <w:rFonts w:asciiTheme="minorHAnsi" w:hAnsiTheme="minorHAnsi"/>
          <w:sz w:val="24"/>
          <w:szCs w:val="24"/>
        </w:rPr>
        <w:t xml:space="preserve">shorelines, riparian corridors, </w:t>
      </w:r>
      <w:r w:rsidR="007D27FA">
        <w:rPr>
          <w:rFonts w:asciiTheme="minorHAnsi" w:hAnsiTheme="minorHAnsi"/>
          <w:sz w:val="24"/>
          <w:szCs w:val="24"/>
        </w:rPr>
        <w:t xml:space="preserve">are </w:t>
      </w:r>
      <w:r w:rsidRPr="009548F9">
        <w:rPr>
          <w:rFonts w:asciiTheme="minorHAnsi" w:hAnsiTheme="minorHAnsi"/>
          <w:sz w:val="24"/>
          <w:szCs w:val="24"/>
        </w:rPr>
        <w:t xml:space="preserve">based entirely on the definitions of the analysis. </w:t>
      </w:r>
      <w:r w:rsidR="00E90212">
        <w:rPr>
          <w:rFonts w:asciiTheme="minorHAnsi" w:hAnsiTheme="minorHAnsi"/>
          <w:sz w:val="24"/>
          <w:szCs w:val="24"/>
        </w:rPr>
        <w:t xml:space="preserve"> </w:t>
      </w:r>
      <w:r w:rsidRPr="009548F9">
        <w:rPr>
          <w:rFonts w:asciiTheme="minorHAnsi" w:hAnsiTheme="minorHAnsi"/>
          <w:sz w:val="24"/>
          <w:szCs w:val="24"/>
        </w:rPr>
        <w:t xml:space="preserve">The primary step that involves verification is the identification of change locations from the data. </w:t>
      </w:r>
      <w:r w:rsidR="00E90212">
        <w:rPr>
          <w:rFonts w:asciiTheme="minorHAnsi" w:hAnsiTheme="minorHAnsi"/>
          <w:sz w:val="24"/>
          <w:szCs w:val="24"/>
        </w:rPr>
        <w:t xml:space="preserve"> </w:t>
      </w:r>
      <w:r w:rsidRPr="009548F9">
        <w:rPr>
          <w:rFonts w:asciiTheme="minorHAnsi" w:hAnsiTheme="minorHAnsi"/>
          <w:sz w:val="24"/>
          <w:szCs w:val="24"/>
        </w:rPr>
        <w:t xml:space="preserve">A lengthy accuracy assessment step comprises the final 25-30% of the analysis. </w:t>
      </w:r>
    </w:p>
    <w:p w:rsidR="00970898" w:rsidRPr="009548F9" w:rsidRDefault="009548F9" w:rsidP="00A13246">
      <w:pPr>
        <w:pStyle w:val="Heading2"/>
        <w:rPr>
          <w:szCs w:val="24"/>
        </w:rPr>
      </w:pPr>
      <w:bookmarkStart w:id="113" w:name="_Toc371516292"/>
      <w:r w:rsidRPr="009548F9">
        <w:rPr>
          <w:szCs w:val="24"/>
        </w:rPr>
        <w:lastRenderedPageBreak/>
        <w:t>D</w:t>
      </w:r>
      <w:r>
        <w:rPr>
          <w:szCs w:val="24"/>
        </w:rPr>
        <w:t>-</w:t>
      </w:r>
      <w:r w:rsidRPr="009548F9">
        <w:rPr>
          <w:szCs w:val="24"/>
        </w:rPr>
        <w:t>2</w:t>
      </w:r>
      <w:r>
        <w:rPr>
          <w:szCs w:val="24"/>
        </w:rPr>
        <w:t xml:space="preserve"> </w:t>
      </w:r>
      <w:r w:rsidR="00970898" w:rsidRPr="009548F9">
        <w:rPr>
          <w:szCs w:val="24"/>
        </w:rPr>
        <w:t>Verification and Validation Methods</w:t>
      </w:r>
      <w:bookmarkEnd w:id="113"/>
    </w:p>
    <w:p w:rsidR="00FC27D7" w:rsidRDefault="00FC27D7" w:rsidP="00CB61DB">
      <w:pPr>
        <w:rPr>
          <w:rFonts w:asciiTheme="minorHAnsi" w:hAnsiTheme="minorHAnsi"/>
          <w:sz w:val="24"/>
          <w:szCs w:val="24"/>
        </w:rPr>
      </w:pPr>
      <w:r>
        <w:rPr>
          <w:rFonts w:asciiTheme="minorHAnsi" w:hAnsiTheme="minorHAnsi"/>
          <w:sz w:val="24"/>
          <w:szCs w:val="24"/>
        </w:rPr>
        <w:t>The Principal Investigator will review all project results to determine if they satisfy the stated Quality Objectives (e.g., for completeness, precision, accuracy …).</w:t>
      </w:r>
    </w:p>
    <w:p w:rsidR="00CB61DB" w:rsidRPr="009548F9" w:rsidRDefault="00F41ACF" w:rsidP="00CB61DB">
      <w:pPr>
        <w:rPr>
          <w:rFonts w:asciiTheme="minorHAnsi" w:hAnsiTheme="minorHAnsi"/>
          <w:sz w:val="24"/>
          <w:szCs w:val="24"/>
        </w:rPr>
      </w:pPr>
      <w:r w:rsidRPr="009548F9">
        <w:rPr>
          <w:rFonts w:asciiTheme="minorHAnsi" w:hAnsiTheme="minorHAnsi"/>
          <w:sz w:val="24"/>
          <w:szCs w:val="24"/>
        </w:rPr>
        <w:t xml:space="preserve">The accuracy assessment phase includes separate steps for commission and omission errors. </w:t>
      </w:r>
      <w:r w:rsidR="00FC27D7">
        <w:rPr>
          <w:rFonts w:asciiTheme="minorHAnsi" w:hAnsiTheme="minorHAnsi"/>
          <w:sz w:val="24"/>
          <w:szCs w:val="24"/>
        </w:rPr>
        <w:t xml:space="preserve"> Pierce (2011) describes this analysis in more detail.  </w:t>
      </w:r>
      <w:r w:rsidRPr="009548F9">
        <w:rPr>
          <w:rFonts w:asciiTheme="minorHAnsi" w:hAnsiTheme="minorHAnsi"/>
          <w:sz w:val="24"/>
          <w:szCs w:val="24"/>
        </w:rPr>
        <w:t>Every polygon predicted to be a change is reviewed by an analyst for commission errors</w:t>
      </w:r>
      <w:r w:rsidR="00E90212">
        <w:rPr>
          <w:rFonts w:asciiTheme="minorHAnsi" w:hAnsiTheme="minorHAnsi"/>
          <w:sz w:val="24"/>
          <w:szCs w:val="24"/>
        </w:rPr>
        <w:t xml:space="preserve">.  </w:t>
      </w:r>
      <w:r w:rsidR="003160BE">
        <w:rPr>
          <w:rFonts w:asciiTheme="minorHAnsi" w:hAnsiTheme="minorHAnsi"/>
          <w:sz w:val="24"/>
          <w:szCs w:val="24"/>
        </w:rPr>
        <w:t xml:space="preserve">Changes that are confirmed are coded as </w:t>
      </w:r>
      <w:r w:rsidRPr="009548F9">
        <w:rPr>
          <w:rFonts w:asciiTheme="minorHAnsi" w:hAnsiTheme="minorHAnsi"/>
          <w:sz w:val="24"/>
          <w:szCs w:val="24"/>
        </w:rPr>
        <w:t xml:space="preserve">permanent if roads or buildings are present or adjacent to the change location. </w:t>
      </w:r>
    </w:p>
    <w:p w:rsidR="00CB61DB" w:rsidRPr="009548F9" w:rsidRDefault="00F41ACF" w:rsidP="00CB61DB">
      <w:pPr>
        <w:rPr>
          <w:rFonts w:asciiTheme="minorHAnsi" w:hAnsiTheme="minorHAnsi"/>
          <w:sz w:val="24"/>
          <w:szCs w:val="24"/>
        </w:rPr>
      </w:pPr>
      <w:r w:rsidRPr="009548F9">
        <w:rPr>
          <w:rFonts w:asciiTheme="minorHAnsi" w:hAnsiTheme="minorHAnsi"/>
          <w:sz w:val="24"/>
          <w:szCs w:val="24"/>
        </w:rPr>
        <w:t xml:space="preserve">For omission errors, a random selection of 5,000 polygons is drawn from polygons predicted to be </w:t>
      </w:r>
      <w:r w:rsidR="003160BE">
        <w:rPr>
          <w:rFonts w:asciiTheme="minorHAnsi" w:hAnsiTheme="minorHAnsi"/>
          <w:sz w:val="24"/>
          <w:szCs w:val="24"/>
        </w:rPr>
        <w:t>un</w:t>
      </w:r>
      <w:r w:rsidRPr="009548F9">
        <w:rPr>
          <w:rFonts w:asciiTheme="minorHAnsi" w:hAnsiTheme="minorHAnsi"/>
          <w:sz w:val="24"/>
          <w:szCs w:val="24"/>
        </w:rPr>
        <w:t>change</w:t>
      </w:r>
      <w:r w:rsidR="003160BE">
        <w:rPr>
          <w:rFonts w:asciiTheme="minorHAnsi" w:hAnsiTheme="minorHAnsi"/>
          <w:sz w:val="24"/>
          <w:szCs w:val="24"/>
        </w:rPr>
        <w:t>d</w:t>
      </w:r>
      <w:r w:rsidRPr="009548F9">
        <w:rPr>
          <w:rFonts w:asciiTheme="minorHAnsi" w:hAnsiTheme="minorHAnsi"/>
          <w:sz w:val="24"/>
          <w:szCs w:val="24"/>
        </w:rPr>
        <w:t xml:space="preserve">. </w:t>
      </w:r>
      <w:r w:rsidR="003160BE">
        <w:rPr>
          <w:rFonts w:asciiTheme="minorHAnsi" w:hAnsiTheme="minorHAnsi"/>
          <w:sz w:val="24"/>
          <w:szCs w:val="24"/>
        </w:rPr>
        <w:t xml:space="preserve"> Each of the </w:t>
      </w:r>
      <w:r w:rsidRPr="009548F9">
        <w:rPr>
          <w:rFonts w:asciiTheme="minorHAnsi" w:hAnsiTheme="minorHAnsi"/>
          <w:sz w:val="24"/>
          <w:szCs w:val="24"/>
        </w:rPr>
        <w:t xml:space="preserve">polygons </w:t>
      </w:r>
      <w:r w:rsidR="003160BE">
        <w:rPr>
          <w:rFonts w:asciiTheme="minorHAnsi" w:hAnsiTheme="minorHAnsi"/>
          <w:sz w:val="24"/>
          <w:szCs w:val="24"/>
        </w:rPr>
        <w:t xml:space="preserve">is </w:t>
      </w:r>
      <w:r w:rsidRPr="009548F9">
        <w:rPr>
          <w:rFonts w:asciiTheme="minorHAnsi" w:hAnsiTheme="minorHAnsi"/>
          <w:sz w:val="24"/>
          <w:szCs w:val="24"/>
        </w:rPr>
        <w:t xml:space="preserve">checked for missed changes. </w:t>
      </w:r>
      <w:r w:rsidR="003160BE">
        <w:rPr>
          <w:rFonts w:asciiTheme="minorHAnsi" w:hAnsiTheme="minorHAnsi"/>
          <w:sz w:val="24"/>
          <w:szCs w:val="24"/>
        </w:rPr>
        <w:t xml:space="preserve"> </w:t>
      </w:r>
      <w:r w:rsidRPr="009548F9">
        <w:rPr>
          <w:rFonts w:asciiTheme="minorHAnsi" w:hAnsiTheme="minorHAnsi"/>
          <w:sz w:val="24"/>
          <w:szCs w:val="24"/>
        </w:rPr>
        <w:t xml:space="preserve">The proportion of the area of missed polygons to the total area of the </w:t>
      </w:r>
      <w:r w:rsidR="00857ED6">
        <w:rPr>
          <w:rFonts w:asciiTheme="minorHAnsi" w:hAnsiTheme="minorHAnsi"/>
          <w:sz w:val="24"/>
          <w:szCs w:val="24"/>
        </w:rPr>
        <w:t>o</w:t>
      </w:r>
      <w:r w:rsidRPr="009548F9">
        <w:rPr>
          <w:rFonts w:asciiTheme="minorHAnsi" w:hAnsiTheme="minorHAnsi"/>
          <w:sz w:val="24"/>
          <w:szCs w:val="24"/>
        </w:rPr>
        <w:t xml:space="preserve">mission sample is used to estimate total missed change in </w:t>
      </w:r>
      <w:r w:rsidR="003160BE">
        <w:rPr>
          <w:rFonts w:asciiTheme="minorHAnsi" w:hAnsiTheme="minorHAnsi"/>
          <w:sz w:val="24"/>
          <w:szCs w:val="24"/>
        </w:rPr>
        <w:t xml:space="preserve">each </w:t>
      </w:r>
      <w:r w:rsidRPr="009548F9">
        <w:rPr>
          <w:rFonts w:asciiTheme="minorHAnsi" w:hAnsiTheme="minorHAnsi"/>
          <w:sz w:val="24"/>
          <w:szCs w:val="24"/>
        </w:rPr>
        <w:t>WRIA.</w:t>
      </w:r>
      <w:r w:rsidR="00727131">
        <w:rPr>
          <w:rFonts w:asciiTheme="minorHAnsi" w:hAnsiTheme="minorHAnsi"/>
          <w:sz w:val="24"/>
          <w:szCs w:val="24"/>
        </w:rPr>
        <w:t xml:space="preserve"> A full explanation can be found in appendix B.</w:t>
      </w:r>
    </w:p>
    <w:p w:rsidR="00970898" w:rsidRPr="009548F9" w:rsidRDefault="00F41ACF" w:rsidP="00CB61DB">
      <w:pPr>
        <w:rPr>
          <w:rFonts w:asciiTheme="minorHAnsi" w:hAnsiTheme="minorHAnsi"/>
          <w:sz w:val="24"/>
          <w:szCs w:val="24"/>
        </w:rPr>
      </w:pPr>
      <w:r w:rsidRPr="009548F9">
        <w:rPr>
          <w:rFonts w:asciiTheme="minorHAnsi" w:hAnsiTheme="minorHAnsi"/>
          <w:sz w:val="24"/>
          <w:szCs w:val="24"/>
        </w:rPr>
        <w:t>The data for the accuracy assessment is reviewed as triplets of jpegs, one each from 2006</w:t>
      </w:r>
      <w:r w:rsidR="003160BE">
        <w:rPr>
          <w:rFonts w:asciiTheme="minorHAnsi" w:hAnsiTheme="minorHAnsi"/>
          <w:sz w:val="24"/>
          <w:szCs w:val="24"/>
        </w:rPr>
        <w:t xml:space="preserve"> and</w:t>
      </w:r>
      <w:r w:rsidRPr="009548F9">
        <w:rPr>
          <w:rFonts w:asciiTheme="minorHAnsi" w:hAnsiTheme="minorHAnsi"/>
          <w:sz w:val="24"/>
          <w:szCs w:val="24"/>
        </w:rPr>
        <w:t xml:space="preserve"> 2009</w:t>
      </w:r>
      <w:r w:rsidR="003160BE">
        <w:rPr>
          <w:rFonts w:asciiTheme="minorHAnsi" w:hAnsiTheme="minorHAnsi"/>
          <w:sz w:val="24"/>
          <w:szCs w:val="24"/>
        </w:rPr>
        <w:t>, or 2009 and 2011,</w:t>
      </w:r>
      <w:r w:rsidRPr="009548F9">
        <w:rPr>
          <w:rFonts w:asciiTheme="minorHAnsi" w:hAnsiTheme="minorHAnsi"/>
          <w:sz w:val="24"/>
          <w:szCs w:val="24"/>
        </w:rPr>
        <w:t xml:space="preserve"> and the difference image. </w:t>
      </w:r>
      <w:r w:rsidR="003160BE">
        <w:rPr>
          <w:rFonts w:asciiTheme="minorHAnsi" w:hAnsiTheme="minorHAnsi"/>
          <w:sz w:val="24"/>
          <w:szCs w:val="24"/>
        </w:rPr>
        <w:t xml:space="preserve"> </w:t>
      </w:r>
      <w:r w:rsidRPr="009548F9">
        <w:rPr>
          <w:rFonts w:asciiTheme="minorHAnsi" w:hAnsiTheme="minorHAnsi"/>
          <w:sz w:val="24"/>
          <w:szCs w:val="24"/>
        </w:rPr>
        <w:t xml:space="preserve">These triplets are exported from the original imagery for each segment selected for review. </w:t>
      </w:r>
      <w:r w:rsidR="003160BE">
        <w:rPr>
          <w:rFonts w:asciiTheme="minorHAnsi" w:hAnsiTheme="minorHAnsi"/>
          <w:sz w:val="24"/>
          <w:szCs w:val="24"/>
        </w:rPr>
        <w:t xml:space="preserve"> </w:t>
      </w:r>
      <w:r w:rsidRPr="009548F9">
        <w:rPr>
          <w:rFonts w:asciiTheme="minorHAnsi" w:hAnsiTheme="minorHAnsi"/>
          <w:sz w:val="24"/>
          <w:szCs w:val="24"/>
        </w:rPr>
        <w:t xml:space="preserve">A simple classification viewer was developed to rapidly iterate through the triplets and make classification assignments. This set-up greatly increases the speed with which locations can be reviewed and separates the classification review data from the overall data stack. </w:t>
      </w:r>
      <w:r w:rsidR="003160BE">
        <w:rPr>
          <w:rFonts w:asciiTheme="minorHAnsi" w:hAnsiTheme="minorHAnsi"/>
          <w:sz w:val="24"/>
          <w:szCs w:val="24"/>
        </w:rPr>
        <w:t xml:space="preserve"> </w:t>
      </w:r>
      <w:r w:rsidRPr="009548F9">
        <w:rPr>
          <w:rFonts w:asciiTheme="minorHAnsi" w:hAnsiTheme="minorHAnsi"/>
          <w:sz w:val="24"/>
          <w:szCs w:val="24"/>
        </w:rPr>
        <w:t>This separation provides a mechanism to exactly reproduce the accuracy assessment data conditions so that the human-subjective classification part can be easily reproduced by a new analyst.</w:t>
      </w:r>
    </w:p>
    <w:p w:rsidR="00090367" w:rsidRPr="009548F9" w:rsidRDefault="009548F9" w:rsidP="00DF6FB2">
      <w:pPr>
        <w:pStyle w:val="Heading2"/>
        <w:rPr>
          <w:szCs w:val="24"/>
        </w:rPr>
      </w:pPr>
      <w:bookmarkStart w:id="114" w:name="_Toc371516293"/>
      <w:r>
        <w:rPr>
          <w:szCs w:val="24"/>
        </w:rPr>
        <w:t xml:space="preserve">D-3 </w:t>
      </w:r>
      <w:r w:rsidR="00970898" w:rsidRPr="009548F9">
        <w:rPr>
          <w:szCs w:val="24"/>
        </w:rPr>
        <w:t>Reconciliation with User Requirements</w:t>
      </w:r>
      <w:bookmarkEnd w:id="114"/>
    </w:p>
    <w:p w:rsidR="00387BD5" w:rsidRPr="009548F9" w:rsidRDefault="00F41ACF" w:rsidP="009548F9">
      <w:pPr>
        <w:rPr>
          <w:rFonts w:asciiTheme="minorHAnsi" w:hAnsiTheme="minorHAnsi"/>
          <w:sz w:val="24"/>
          <w:szCs w:val="24"/>
        </w:rPr>
      </w:pPr>
      <w:r w:rsidRPr="009548F9">
        <w:rPr>
          <w:rFonts w:asciiTheme="minorHAnsi" w:hAnsiTheme="minorHAnsi"/>
          <w:sz w:val="24"/>
          <w:szCs w:val="24"/>
        </w:rPr>
        <w:t xml:space="preserve">The accuracy assessments </w:t>
      </w:r>
      <w:r w:rsidR="003160BE">
        <w:rPr>
          <w:rFonts w:asciiTheme="minorHAnsi" w:hAnsiTheme="minorHAnsi"/>
          <w:sz w:val="24"/>
          <w:szCs w:val="24"/>
        </w:rPr>
        <w:t xml:space="preserve">described </w:t>
      </w:r>
      <w:r w:rsidRPr="009548F9">
        <w:rPr>
          <w:rFonts w:asciiTheme="minorHAnsi" w:hAnsiTheme="minorHAnsi"/>
          <w:sz w:val="24"/>
          <w:szCs w:val="24"/>
        </w:rPr>
        <w:t xml:space="preserve">above </w:t>
      </w:r>
      <w:r w:rsidR="003160BE">
        <w:rPr>
          <w:rFonts w:asciiTheme="minorHAnsi" w:hAnsiTheme="minorHAnsi"/>
          <w:sz w:val="24"/>
          <w:szCs w:val="24"/>
        </w:rPr>
        <w:t xml:space="preserve">provide </w:t>
      </w:r>
      <w:r w:rsidRPr="009548F9">
        <w:rPr>
          <w:rFonts w:asciiTheme="minorHAnsi" w:hAnsiTheme="minorHAnsi"/>
          <w:sz w:val="24"/>
          <w:szCs w:val="24"/>
        </w:rPr>
        <w:t xml:space="preserve">primary </w:t>
      </w:r>
      <w:r w:rsidR="003160BE">
        <w:rPr>
          <w:rFonts w:asciiTheme="minorHAnsi" w:hAnsiTheme="minorHAnsi"/>
          <w:sz w:val="24"/>
          <w:szCs w:val="24"/>
        </w:rPr>
        <w:t xml:space="preserve">means </w:t>
      </w:r>
      <w:r w:rsidRPr="009548F9">
        <w:rPr>
          <w:rFonts w:asciiTheme="minorHAnsi" w:hAnsiTheme="minorHAnsi"/>
          <w:sz w:val="24"/>
          <w:szCs w:val="24"/>
        </w:rPr>
        <w:t>of data reconciliation.</w:t>
      </w:r>
      <w:r w:rsidR="00E90212">
        <w:rPr>
          <w:rFonts w:asciiTheme="minorHAnsi" w:hAnsiTheme="minorHAnsi"/>
          <w:sz w:val="24"/>
          <w:szCs w:val="24"/>
        </w:rPr>
        <w:t xml:space="preserve"> </w:t>
      </w:r>
      <w:r w:rsidRPr="009548F9">
        <w:rPr>
          <w:rFonts w:asciiTheme="minorHAnsi" w:hAnsiTheme="minorHAnsi"/>
          <w:sz w:val="24"/>
          <w:szCs w:val="24"/>
        </w:rPr>
        <w:t xml:space="preserve"> The change data, location</w:t>
      </w:r>
      <w:r w:rsidR="003160BE">
        <w:rPr>
          <w:rFonts w:asciiTheme="minorHAnsi" w:hAnsiTheme="minorHAnsi"/>
          <w:sz w:val="24"/>
          <w:szCs w:val="24"/>
        </w:rPr>
        <w:t>,</w:t>
      </w:r>
      <w:r w:rsidRPr="009548F9">
        <w:rPr>
          <w:rFonts w:asciiTheme="minorHAnsi" w:hAnsiTheme="minorHAnsi"/>
          <w:sz w:val="24"/>
          <w:szCs w:val="24"/>
        </w:rPr>
        <w:t xml:space="preserve"> and </w:t>
      </w:r>
      <w:r w:rsidR="003160BE">
        <w:rPr>
          <w:rFonts w:asciiTheme="minorHAnsi" w:hAnsiTheme="minorHAnsi"/>
          <w:sz w:val="24"/>
          <w:szCs w:val="24"/>
        </w:rPr>
        <w:t xml:space="preserve">area </w:t>
      </w:r>
      <w:r w:rsidRPr="009548F9">
        <w:rPr>
          <w:rFonts w:asciiTheme="minorHAnsi" w:hAnsiTheme="minorHAnsi"/>
          <w:sz w:val="24"/>
          <w:szCs w:val="24"/>
        </w:rPr>
        <w:t>estimates are a primary data source for numerous other analyses.</w:t>
      </w:r>
      <w:r w:rsidR="00E90212">
        <w:rPr>
          <w:rFonts w:asciiTheme="minorHAnsi" w:hAnsiTheme="minorHAnsi"/>
          <w:sz w:val="24"/>
          <w:szCs w:val="24"/>
        </w:rPr>
        <w:t xml:space="preserve"> </w:t>
      </w:r>
      <w:r w:rsidRPr="009548F9">
        <w:rPr>
          <w:rFonts w:asciiTheme="minorHAnsi" w:hAnsiTheme="minorHAnsi"/>
          <w:sz w:val="24"/>
          <w:szCs w:val="24"/>
        </w:rPr>
        <w:t xml:space="preserve"> The key user requirement is high spatial accuracy with low omissions.</w:t>
      </w:r>
      <w:r w:rsidR="00B56783">
        <w:rPr>
          <w:rFonts w:asciiTheme="minorHAnsi" w:hAnsiTheme="minorHAnsi"/>
          <w:sz w:val="24"/>
          <w:szCs w:val="24"/>
        </w:rPr>
        <w:t xml:space="preserve"> To that effect we will map urbanization, forestry and natural disturbance events in all 19 Puget Sound WRIAs for the two time periods in question 2006-2009 and 2009-2011. Our goal is to estimate the extent of these events with a minimum of 80% as mapped events.</w:t>
      </w:r>
    </w:p>
    <w:p w:rsidR="00E90212" w:rsidRDefault="00E90212">
      <w:pPr>
        <w:spacing w:after="0" w:line="240" w:lineRule="auto"/>
        <w:rPr>
          <w:rFonts w:asciiTheme="minorHAnsi" w:hAnsiTheme="minorHAnsi"/>
          <w:b/>
          <w:bCs/>
          <w:sz w:val="32"/>
          <w:szCs w:val="28"/>
        </w:rPr>
      </w:pPr>
      <w:r>
        <w:br w:type="page"/>
      </w:r>
    </w:p>
    <w:p w:rsidR="00DF6FB2" w:rsidRPr="00A87845" w:rsidRDefault="00387BD5" w:rsidP="00387BD5">
      <w:pPr>
        <w:pStyle w:val="Heading1"/>
        <w:spacing w:before="200"/>
        <w:contextualSpacing w:val="0"/>
      </w:pPr>
      <w:bookmarkStart w:id="115" w:name="_Toc371516294"/>
      <w:r w:rsidRPr="00A87845">
        <w:lastRenderedPageBreak/>
        <w:t>References</w:t>
      </w:r>
      <w:r w:rsidR="00727131">
        <w:t xml:space="preserve"> (Including those from Appendix B)</w:t>
      </w:r>
      <w:bookmarkEnd w:id="115"/>
    </w:p>
    <w:p w:rsidR="009548F9" w:rsidRDefault="009548F9" w:rsidP="00387BD5">
      <w:pPr>
        <w:pStyle w:val="Default"/>
        <w:spacing w:after="120"/>
        <w:rPr>
          <w:rFonts w:asciiTheme="minorHAnsi" w:hAnsiTheme="minorHAnsi"/>
        </w:rPr>
      </w:pPr>
    </w:p>
    <w:p w:rsidR="00727131" w:rsidRPr="00727131" w:rsidRDefault="00C36647">
      <w:pPr>
        <w:pStyle w:val="NormalWeb"/>
        <w:ind w:left="480" w:hanging="480"/>
        <w:divId w:val="889072556"/>
        <w:rPr>
          <w:rFonts w:ascii="Calibri" w:eastAsiaTheme="minorEastAsia" w:hAnsi="Calibri"/>
          <w:noProof/>
        </w:rPr>
      </w:pPr>
      <w:r>
        <w:rPr>
          <w:rFonts w:asciiTheme="minorHAnsi" w:hAnsiTheme="minorHAnsi"/>
        </w:rPr>
        <w:fldChar w:fldCharType="begin" w:fldLock="1"/>
      </w:r>
      <w:r>
        <w:rPr>
          <w:rFonts w:asciiTheme="minorHAnsi" w:hAnsiTheme="minorHAnsi"/>
        </w:rPr>
        <w:instrText xml:space="preserve">ADDIN Mendeley Bibliography CSL_BIBLIOGRAPHY </w:instrText>
      </w:r>
      <w:r>
        <w:rPr>
          <w:rFonts w:asciiTheme="minorHAnsi" w:hAnsiTheme="minorHAnsi"/>
        </w:rPr>
        <w:fldChar w:fldCharType="separate"/>
      </w:r>
      <w:r w:rsidR="00727131" w:rsidRPr="00727131">
        <w:rPr>
          <w:rFonts w:ascii="Calibri" w:hAnsi="Calibri"/>
          <w:noProof/>
        </w:rPr>
        <w:t xml:space="preserve">Blaschke, T., Lang, S., &amp; Hay, G. J. (2008). </w:t>
      </w:r>
      <w:r w:rsidR="00727131" w:rsidRPr="00727131">
        <w:rPr>
          <w:rFonts w:ascii="Calibri" w:hAnsi="Calibri"/>
          <w:i/>
          <w:iCs/>
          <w:noProof/>
        </w:rPr>
        <w:t>Object-Based Image Analysis: Spatial Concepts for Knowledge-Driven Remote Sensing Applications (Lecture Notes in Geoinformation and Cartography)</w:t>
      </w:r>
      <w:r w:rsidR="00727131" w:rsidRPr="00727131">
        <w:rPr>
          <w:rFonts w:ascii="Calibri" w:hAnsi="Calibri"/>
          <w:noProof/>
        </w:rPr>
        <w:t xml:space="preserve"> (p. 817). Springer. Retrieved from http://www.amazon.com/Object-Based-Image-Analysis-Knowledge-Driven-Geoinformation/dp/3540770577</w:t>
      </w:r>
    </w:p>
    <w:p w:rsidR="00727131" w:rsidRPr="00727131" w:rsidRDefault="00727131">
      <w:pPr>
        <w:pStyle w:val="NormalWeb"/>
        <w:ind w:left="480" w:hanging="480"/>
        <w:divId w:val="889072556"/>
        <w:rPr>
          <w:rFonts w:ascii="Calibri" w:hAnsi="Calibri"/>
          <w:noProof/>
        </w:rPr>
      </w:pPr>
      <w:r w:rsidRPr="00727131">
        <w:rPr>
          <w:rFonts w:ascii="Calibri" w:hAnsi="Calibri"/>
          <w:noProof/>
        </w:rPr>
        <w:t xml:space="preserve">Booth, D. B., Hartley, D., &amp; Jackson, R. (2002). Forest Cover, Impervious-Surface Area, and the Mitigation of Stormwater Impacts. </w:t>
      </w:r>
      <w:r w:rsidRPr="00727131">
        <w:rPr>
          <w:rFonts w:ascii="Calibri" w:hAnsi="Calibri"/>
          <w:i/>
          <w:iCs/>
          <w:noProof/>
        </w:rPr>
        <w:t>Journal Of The American Water Resources Association</w:t>
      </w:r>
      <w:r w:rsidRPr="00727131">
        <w:rPr>
          <w:rFonts w:ascii="Calibri" w:hAnsi="Calibri"/>
          <w:noProof/>
        </w:rPr>
        <w:t xml:space="preserve">, </w:t>
      </w:r>
      <w:r w:rsidRPr="00727131">
        <w:rPr>
          <w:rFonts w:ascii="Calibri" w:hAnsi="Calibri"/>
          <w:i/>
          <w:iCs/>
          <w:noProof/>
        </w:rPr>
        <w:t>38</w:t>
      </w:r>
      <w:r w:rsidRPr="00727131">
        <w:rPr>
          <w:rFonts w:ascii="Calibri" w:hAnsi="Calibri"/>
          <w:noProof/>
        </w:rPr>
        <w:t>(3), 835–845. doi:10.1111/j.1752-1688.2002.tb01000.x</w:t>
      </w:r>
    </w:p>
    <w:p w:rsidR="00727131" w:rsidRPr="00727131" w:rsidRDefault="00727131">
      <w:pPr>
        <w:pStyle w:val="NormalWeb"/>
        <w:ind w:left="480" w:hanging="480"/>
        <w:divId w:val="889072556"/>
        <w:rPr>
          <w:rFonts w:ascii="Calibri" w:hAnsi="Calibri"/>
          <w:noProof/>
        </w:rPr>
      </w:pPr>
      <w:r w:rsidRPr="00727131">
        <w:rPr>
          <w:rFonts w:ascii="Calibri" w:hAnsi="Calibri"/>
          <w:noProof/>
        </w:rPr>
        <w:t>Breiman, L. (2001). Random Forests. (R. E. Schapire, Ed.)</w:t>
      </w:r>
      <w:r w:rsidRPr="00727131">
        <w:rPr>
          <w:rFonts w:ascii="Calibri" w:hAnsi="Calibri"/>
          <w:i/>
          <w:iCs/>
          <w:noProof/>
        </w:rPr>
        <w:t>Machine Learning</w:t>
      </w:r>
      <w:r w:rsidRPr="00727131">
        <w:rPr>
          <w:rFonts w:ascii="Calibri" w:hAnsi="Calibri"/>
          <w:noProof/>
        </w:rPr>
        <w:t xml:space="preserve">, </w:t>
      </w:r>
      <w:r w:rsidRPr="00727131">
        <w:rPr>
          <w:rFonts w:ascii="Calibri" w:hAnsi="Calibri"/>
          <w:i/>
          <w:iCs/>
          <w:noProof/>
        </w:rPr>
        <w:t>45</w:t>
      </w:r>
      <w:r w:rsidRPr="00727131">
        <w:rPr>
          <w:rFonts w:ascii="Calibri" w:hAnsi="Calibri"/>
          <w:noProof/>
        </w:rPr>
        <w:t>(1), 5–32. doi:10.1186/1478-7954-9-29</w:t>
      </w:r>
    </w:p>
    <w:p w:rsidR="00727131" w:rsidRPr="00727131" w:rsidRDefault="00727131">
      <w:pPr>
        <w:pStyle w:val="NormalWeb"/>
        <w:ind w:left="480" w:hanging="480"/>
        <w:divId w:val="889072556"/>
        <w:rPr>
          <w:rFonts w:ascii="Calibri" w:hAnsi="Calibri"/>
          <w:noProof/>
        </w:rPr>
      </w:pPr>
      <w:r w:rsidRPr="00727131">
        <w:rPr>
          <w:rFonts w:ascii="Calibri" w:hAnsi="Calibri"/>
          <w:noProof/>
        </w:rPr>
        <w:t xml:space="preserve">Burnett, C., &amp; Blaschke, T. (2003). A multi-scale segmentation/object relationship modelling methodology for landscape analysis. </w:t>
      </w:r>
      <w:r w:rsidRPr="00727131">
        <w:rPr>
          <w:rFonts w:ascii="Calibri" w:hAnsi="Calibri"/>
          <w:i/>
          <w:iCs/>
          <w:noProof/>
        </w:rPr>
        <w:t>Ecological Modelling</w:t>
      </w:r>
      <w:r w:rsidRPr="00727131">
        <w:rPr>
          <w:rFonts w:ascii="Calibri" w:hAnsi="Calibri"/>
          <w:noProof/>
        </w:rPr>
        <w:t xml:space="preserve">, </w:t>
      </w:r>
      <w:r w:rsidRPr="00727131">
        <w:rPr>
          <w:rFonts w:ascii="Calibri" w:hAnsi="Calibri"/>
          <w:i/>
          <w:iCs/>
          <w:noProof/>
        </w:rPr>
        <w:t>168</w:t>
      </w:r>
      <w:r w:rsidRPr="00727131">
        <w:rPr>
          <w:rFonts w:ascii="Calibri" w:hAnsi="Calibri"/>
          <w:noProof/>
        </w:rPr>
        <w:t>(3), 233–249. doi:10.1016/S0304-3800(03)00139-X</w:t>
      </w:r>
    </w:p>
    <w:p w:rsidR="00727131" w:rsidRPr="00727131" w:rsidRDefault="00727131">
      <w:pPr>
        <w:pStyle w:val="NormalWeb"/>
        <w:ind w:left="480" w:hanging="480"/>
        <w:divId w:val="889072556"/>
        <w:rPr>
          <w:rFonts w:ascii="Calibri" w:hAnsi="Calibri"/>
          <w:noProof/>
        </w:rPr>
      </w:pPr>
      <w:r w:rsidRPr="00727131">
        <w:rPr>
          <w:rFonts w:ascii="Calibri" w:hAnsi="Calibri"/>
          <w:noProof/>
        </w:rPr>
        <w:t xml:space="preserve">Cadenasso, M. L., Pickett, S. T. a., &amp; Schwarz, K. (2007). Spatial heterogeneity in urban ecosystems: reconceptualizing land cover and a framework for classification. </w:t>
      </w:r>
      <w:r w:rsidRPr="00727131">
        <w:rPr>
          <w:rFonts w:ascii="Calibri" w:hAnsi="Calibri"/>
          <w:i/>
          <w:iCs/>
          <w:noProof/>
        </w:rPr>
        <w:t>Frontiers in Ecology and the Environment</w:t>
      </w:r>
      <w:r w:rsidRPr="00727131">
        <w:rPr>
          <w:rFonts w:ascii="Calibri" w:hAnsi="Calibri"/>
          <w:noProof/>
        </w:rPr>
        <w:t xml:space="preserve">, </w:t>
      </w:r>
      <w:r w:rsidRPr="00727131">
        <w:rPr>
          <w:rFonts w:ascii="Calibri" w:hAnsi="Calibri"/>
          <w:i/>
          <w:iCs/>
          <w:noProof/>
        </w:rPr>
        <w:t>5</w:t>
      </w:r>
      <w:r w:rsidRPr="00727131">
        <w:rPr>
          <w:rFonts w:ascii="Calibri" w:hAnsi="Calibri"/>
          <w:noProof/>
        </w:rPr>
        <w:t>(2), 80–88. doi:10.1890/1540-9295(2007)5[80:SHIUER]2.0.CO;2</w:t>
      </w:r>
    </w:p>
    <w:p w:rsidR="00727131" w:rsidRPr="00727131" w:rsidRDefault="00727131">
      <w:pPr>
        <w:pStyle w:val="NormalWeb"/>
        <w:ind w:left="480" w:hanging="480"/>
        <w:divId w:val="889072556"/>
        <w:rPr>
          <w:rFonts w:ascii="Calibri" w:hAnsi="Calibri"/>
          <w:noProof/>
        </w:rPr>
      </w:pPr>
      <w:r w:rsidRPr="00727131">
        <w:rPr>
          <w:rFonts w:ascii="Calibri" w:hAnsi="Calibri"/>
          <w:noProof/>
        </w:rPr>
        <w:t xml:space="preserve">Claggett, P. R., Okay, J. a., &amp; Stehman, S. V. (2010). Monitoring Regional Riparian Forest Cover Change Using Stratified Sampling and Multiresolution Imagery. </w:t>
      </w:r>
      <w:r w:rsidRPr="00727131">
        <w:rPr>
          <w:rFonts w:ascii="Calibri" w:hAnsi="Calibri"/>
          <w:i/>
          <w:iCs/>
          <w:noProof/>
        </w:rPr>
        <w:t>JAWRA Journal of the American Water Resources Association</w:t>
      </w:r>
      <w:r w:rsidRPr="00727131">
        <w:rPr>
          <w:rFonts w:ascii="Calibri" w:hAnsi="Calibri"/>
          <w:noProof/>
        </w:rPr>
        <w:t xml:space="preserve">, </w:t>
      </w:r>
      <w:r w:rsidRPr="00727131">
        <w:rPr>
          <w:rFonts w:ascii="Calibri" w:hAnsi="Calibri"/>
          <w:i/>
          <w:iCs/>
          <w:noProof/>
        </w:rPr>
        <w:t>46</w:t>
      </w:r>
      <w:r w:rsidRPr="00727131">
        <w:rPr>
          <w:rFonts w:ascii="Calibri" w:hAnsi="Calibri"/>
          <w:noProof/>
        </w:rPr>
        <w:t>(2), 334–343. doi:10.1111/j.1752-1688.2010.00424.x</w:t>
      </w:r>
    </w:p>
    <w:p w:rsidR="00727131" w:rsidRPr="00727131" w:rsidRDefault="00727131">
      <w:pPr>
        <w:pStyle w:val="NormalWeb"/>
        <w:ind w:left="480" w:hanging="480"/>
        <w:divId w:val="889072556"/>
        <w:rPr>
          <w:rFonts w:ascii="Calibri" w:hAnsi="Calibri"/>
          <w:noProof/>
        </w:rPr>
      </w:pPr>
      <w:r w:rsidRPr="00727131">
        <w:rPr>
          <w:rFonts w:ascii="Calibri" w:hAnsi="Calibri"/>
          <w:noProof/>
        </w:rPr>
        <w:t xml:space="preserve">Cleve, C., Kelly, M., Kearns, F. R., &amp; Moritz, M. (2008). Classification of the wildland–urban interface: A comparison of pixel- and object-based classifications using high-resolution aerial photography. </w:t>
      </w:r>
      <w:r w:rsidRPr="00727131">
        <w:rPr>
          <w:rFonts w:ascii="Calibri" w:hAnsi="Calibri"/>
          <w:i/>
          <w:iCs/>
          <w:noProof/>
        </w:rPr>
        <w:t>Computers, Environment and Urban Systems</w:t>
      </w:r>
      <w:r w:rsidRPr="00727131">
        <w:rPr>
          <w:rFonts w:ascii="Calibri" w:hAnsi="Calibri"/>
          <w:noProof/>
        </w:rPr>
        <w:t xml:space="preserve">, </w:t>
      </w:r>
      <w:r w:rsidRPr="00727131">
        <w:rPr>
          <w:rFonts w:ascii="Calibri" w:hAnsi="Calibri"/>
          <w:i/>
          <w:iCs/>
          <w:noProof/>
        </w:rPr>
        <w:t>32</w:t>
      </w:r>
      <w:r w:rsidRPr="00727131">
        <w:rPr>
          <w:rFonts w:ascii="Calibri" w:hAnsi="Calibri"/>
          <w:noProof/>
        </w:rPr>
        <w:t>(4), 317–326. doi:10.1016/j.compenvurbsys.2007.10.001</w:t>
      </w:r>
    </w:p>
    <w:p w:rsidR="00727131" w:rsidRPr="00727131" w:rsidRDefault="00727131">
      <w:pPr>
        <w:pStyle w:val="NormalWeb"/>
        <w:ind w:left="480" w:hanging="480"/>
        <w:divId w:val="889072556"/>
        <w:rPr>
          <w:rFonts w:ascii="Calibri" w:hAnsi="Calibri"/>
          <w:noProof/>
        </w:rPr>
      </w:pPr>
      <w:r w:rsidRPr="00727131">
        <w:rPr>
          <w:rFonts w:ascii="Calibri" w:hAnsi="Calibri"/>
          <w:noProof/>
        </w:rPr>
        <w:t xml:space="preserve">Congalton, R. G., &amp; Green, K. (2008). </w:t>
      </w:r>
      <w:r w:rsidRPr="00727131">
        <w:rPr>
          <w:rFonts w:ascii="Calibri" w:hAnsi="Calibri"/>
          <w:i/>
          <w:iCs/>
          <w:noProof/>
        </w:rPr>
        <w:t>Assessing the Accuracy of Remotely Sensed Data: Principles and Practices, Second Edition (Mapping Science)</w:t>
      </w:r>
      <w:r w:rsidRPr="00727131">
        <w:rPr>
          <w:rFonts w:ascii="Calibri" w:hAnsi="Calibri"/>
          <w:noProof/>
        </w:rPr>
        <w:t xml:space="preserve"> (p. 183). CRC Press. Retrieved from http://www.amazon.com/Assessing-Accuracy-Remotely-Sensed-Data/dp/1420055127</w:t>
      </w:r>
    </w:p>
    <w:p w:rsidR="00727131" w:rsidRPr="00727131" w:rsidRDefault="00727131">
      <w:pPr>
        <w:pStyle w:val="NormalWeb"/>
        <w:ind w:left="480" w:hanging="480"/>
        <w:divId w:val="889072556"/>
        <w:rPr>
          <w:rFonts w:ascii="Calibri" w:hAnsi="Calibri"/>
          <w:noProof/>
        </w:rPr>
      </w:pPr>
      <w:r w:rsidRPr="00727131">
        <w:rPr>
          <w:rFonts w:ascii="Calibri" w:hAnsi="Calibri"/>
          <w:noProof/>
        </w:rPr>
        <w:t xml:space="preserve">Cutler, D. R., Edwards, T. C., Beard, K. H., Cutler, A., Hess, K. T., Gibson, J., &amp; Lawler, J. J. (2007). Random forests for classification in ecology. </w:t>
      </w:r>
      <w:r w:rsidRPr="00727131">
        <w:rPr>
          <w:rFonts w:ascii="Calibri" w:hAnsi="Calibri"/>
          <w:i/>
          <w:iCs/>
          <w:noProof/>
        </w:rPr>
        <w:t>Ecology</w:t>
      </w:r>
      <w:r w:rsidRPr="00727131">
        <w:rPr>
          <w:rFonts w:ascii="Calibri" w:hAnsi="Calibri"/>
          <w:noProof/>
        </w:rPr>
        <w:t xml:space="preserve">, </w:t>
      </w:r>
      <w:r w:rsidRPr="00727131">
        <w:rPr>
          <w:rFonts w:ascii="Calibri" w:hAnsi="Calibri"/>
          <w:i/>
          <w:iCs/>
          <w:noProof/>
        </w:rPr>
        <w:t>88</w:t>
      </w:r>
      <w:r w:rsidRPr="00727131">
        <w:rPr>
          <w:rFonts w:ascii="Calibri" w:hAnsi="Calibri"/>
          <w:noProof/>
        </w:rPr>
        <w:t>(11), 2783–92. Retrieved from http://www.ncbi.nlm.nih.gov/pubmed/18051647</w:t>
      </w:r>
    </w:p>
    <w:p w:rsidR="00727131" w:rsidRPr="00727131" w:rsidRDefault="00727131">
      <w:pPr>
        <w:pStyle w:val="NormalWeb"/>
        <w:ind w:left="480" w:hanging="480"/>
        <w:divId w:val="889072556"/>
        <w:rPr>
          <w:rFonts w:ascii="Calibri" w:hAnsi="Calibri"/>
          <w:noProof/>
        </w:rPr>
      </w:pPr>
      <w:r w:rsidRPr="00727131">
        <w:rPr>
          <w:rFonts w:ascii="Calibri" w:hAnsi="Calibri"/>
          <w:noProof/>
        </w:rPr>
        <w:lastRenderedPageBreak/>
        <w:t xml:space="preserve">Dare, P. (2005). Shadow analysis in high-resolution satellite imagery of urban areas. </w:t>
      </w:r>
      <w:r w:rsidRPr="00727131">
        <w:rPr>
          <w:rFonts w:ascii="Calibri" w:hAnsi="Calibri"/>
          <w:i/>
          <w:iCs/>
          <w:noProof/>
        </w:rPr>
        <w:t>Photogrammetric Engineering and Remote Sensing</w:t>
      </w:r>
      <w:r w:rsidRPr="00727131">
        <w:rPr>
          <w:rFonts w:ascii="Calibri" w:hAnsi="Calibri"/>
          <w:noProof/>
        </w:rPr>
        <w:t xml:space="preserve">, </w:t>
      </w:r>
      <w:r w:rsidRPr="00727131">
        <w:rPr>
          <w:rFonts w:ascii="Calibri" w:hAnsi="Calibri"/>
          <w:i/>
          <w:iCs/>
          <w:noProof/>
        </w:rPr>
        <w:t>71</w:t>
      </w:r>
      <w:r w:rsidRPr="00727131">
        <w:rPr>
          <w:rFonts w:ascii="Calibri" w:hAnsi="Calibri"/>
          <w:noProof/>
        </w:rPr>
        <w:t>(2), 169–177. Retrieved from http://asprs.org/a/publications/pers/2005journal/february/2005_feb_169-177.pdf</w:t>
      </w:r>
    </w:p>
    <w:p w:rsidR="00727131" w:rsidRPr="00727131" w:rsidRDefault="00727131">
      <w:pPr>
        <w:pStyle w:val="NormalWeb"/>
        <w:ind w:left="480" w:hanging="480"/>
        <w:divId w:val="889072556"/>
        <w:rPr>
          <w:rFonts w:ascii="Calibri" w:hAnsi="Calibri"/>
          <w:noProof/>
        </w:rPr>
      </w:pPr>
      <w:r w:rsidRPr="00727131">
        <w:rPr>
          <w:rFonts w:ascii="Calibri" w:hAnsi="Calibri"/>
          <w:noProof/>
        </w:rPr>
        <w:t xml:space="preserve">Ehlers, M., Gaehler, M., &amp; Janowsky, R. (2006). Automated techniques for environmental monitoring and change analyses for ultra high-resolution remote sensing data. </w:t>
      </w:r>
      <w:r w:rsidRPr="00727131">
        <w:rPr>
          <w:rFonts w:ascii="Calibri" w:hAnsi="Calibri"/>
          <w:i/>
          <w:iCs/>
          <w:noProof/>
        </w:rPr>
        <w:t>Photogrammetric Engineering &amp; Remote Sensing</w:t>
      </w:r>
      <w:r w:rsidRPr="00727131">
        <w:rPr>
          <w:rFonts w:ascii="Calibri" w:hAnsi="Calibri"/>
          <w:noProof/>
        </w:rPr>
        <w:t xml:space="preserve">, </w:t>
      </w:r>
      <w:r w:rsidRPr="00727131">
        <w:rPr>
          <w:rFonts w:ascii="Calibri" w:hAnsi="Calibri"/>
          <w:i/>
          <w:iCs/>
          <w:noProof/>
        </w:rPr>
        <w:t>7</w:t>
      </w:r>
      <w:r w:rsidRPr="00727131">
        <w:rPr>
          <w:rFonts w:ascii="Calibri" w:hAnsi="Calibri"/>
          <w:noProof/>
        </w:rPr>
        <w:t>(July), 835–844. Retrieved from http://asprs.org/a/publications/pers/2006journal/july/2006_jul_835-844.pdf</w:t>
      </w:r>
    </w:p>
    <w:p w:rsidR="00727131" w:rsidRPr="00727131" w:rsidRDefault="00727131">
      <w:pPr>
        <w:pStyle w:val="NormalWeb"/>
        <w:ind w:left="480" w:hanging="480"/>
        <w:divId w:val="889072556"/>
        <w:rPr>
          <w:rFonts w:ascii="Calibri" w:hAnsi="Calibri"/>
          <w:noProof/>
        </w:rPr>
      </w:pPr>
      <w:r w:rsidRPr="00727131">
        <w:rPr>
          <w:rFonts w:ascii="Calibri" w:hAnsi="Calibri"/>
          <w:noProof/>
        </w:rPr>
        <w:t>ESRI (Environmental Systems Resource Institute). (2011). ArcMap. Redlands, California: ESRI.</w:t>
      </w:r>
    </w:p>
    <w:p w:rsidR="00727131" w:rsidRPr="00727131" w:rsidRDefault="00727131">
      <w:pPr>
        <w:pStyle w:val="NormalWeb"/>
        <w:ind w:left="480" w:hanging="480"/>
        <w:divId w:val="889072556"/>
        <w:rPr>
          <w:rFonts w:ascii="Calibri" w:hAnsi="Calibri"/>
          <w:noProof/>
        </w:rPr>
      </w:pPr>
      <w:r w:rsidRPr="00727131">
        <w:rPr>
          <w:rFonts w:ascii="Calibri" w:hAnsi="Calibri"/>
          <w:noProof/>
        </w:rPr>
        <w:t xml:space="preserve">Goward, S. N., Davis, P. E., Fleming, D., Miller, L., &amp; Townshend, J. R. (2003). Empirical comparison of Landsat 7 and IKONOS multispectral measurements for selected Earth Observation System (EOS) validation sites. </w:t>
      </w:r>
      <w:r w:rsidRPr="00727131">
        <w:rPr>
          <w:rFonts w:ascii="Calibri" w:hAnsi="Calibri"/>
          <w:i/>
          <w:iCs/>
          <w:noProof/>
        </w:rPr>
        <w:t>Remote Sensing of Environment</w:t>
      </w:r>
      <w:r w:rsidRPr="00727131">
        <w:rPr>
          <w:rFonts w:ascii="Calibri" w:hAnsi="Calibri"/>
          <w:noProof/>
        </w:rPr>
        <w:t xml:space="preserve">, </w:t>
      </w:r>
      <w:r w:rsidRPr="00727131">
        <w:rPr>
          <w:rFonts w:ascii="Calibri" w:hAnsi="Calibri"/>
          <w:i/>
          <w:iCs/>
          <w:noProof/>
        </w:rPr>
        <w:t>88</w:t>
      </w:r>
      <w:r w:rsidRPr="00727131">
        <w:rPr>
          <w:rFonts w:ascii="Calibri" w:hAnsi="Calibri"/>
          <w:noProof/>
        </w:rPr>
        <w:t>(1-2), 80–99. doi:10.1016/j.rse.2003.07.009</w:t>
      </w:r>
    </w:p>
    <w:p w:rsidR="00727131" w:rsidRPr="00727131" w:rsidRDefault="00727131">
      <w:pPr>
        <w:pStyle w:val="NormalWeb"/>
        <w:ind w:left="480" w:hanging="480"/>
        <w:divId w:val="889072556"/>
        <w:rPr>
          <w:rFonts w:ascii="Calibri" w:hAnsi="Calibri"/>
          <w:noProof/>
        </w:rPr>
      </w:pPr>
      <w:r w:rsidRPr="00727131">
        <w:rPr>
          <w:rFonts w:ascii="Calibri" w:hAnsi="Calibri"/>
          <w:noProof/>
        </w:rPr>
        <w:t xml:space="preserve">Haralick, R. M., &amp; Shapiro, L. G. (1985). Image segmentation techniques. </w:t>
      </w:r>
      <w:r w:rsidRPr="00727131">
        <w:rPr>
          <w:rFonts w:ascii="Calibri" w:hAnsi="Calibri"/>
          <w:i/>
          <w:iCs/>
          <w:noProof/>
        </w:rPr>
        <w:t>Computer Vision, Graphics, and Image Processing</w:t>
      </w:r>
      <w:r w:rsidRPr="00727131">
        <w:rPr>
          <w:rFonts w:ascii="Calibri" w:hAnsi="Calibri"/>
          <w:noProof/>
        </w:rPr>
        <w:t xml:space="preserve">, </w:t>
      </w:r>
      <w:r w:rsidRPr="00727131">
        <w:rPr>
          <w:rFonts w:ascii="Calibri" w:hAnsi="Calibri"/>
          <w:i/>
          <w:iCs/>
          <w:noProof/>
        </w:rPr>
        <w:t>29</w:t>
      </w:r>
      <w:r w:rsidRPr="00727131">
        <w:rPr>
          <w:rFonts w:ascii="Calibri" w:hAnsi="Calibri"/>
          <w:noProof/>
        </w:rPr>
        <w:t>(1), 100–132. doi:10.1016/S0734-189X(85)90153-7</w:t>
      </w:r>
    </w:p>
    <w:p w:rsidR="00727131" w:rsidRPr="00727131" w:rsidRDefault="00727131">
      <w:pPr>
        <w:pStyle w:val="NormalWeb"/>
        <w:ind w:left="480" w:hanging="480"/>
        <w:divId w:val="889072556"/>
        <w:rPr>
          <w:rFonts w:ascii="Calibri" w:hAnsi="Calibri"/>
          <w:noProof/>
        </w:rPr>
      </w:pPr>
      <w:r w:rsidRPr="00727131">
        <w:rPr>
          <w:rFonts w:ascii="Calibri" w:hAnsi="Calibri"/>
          <w:noProof/>
        </w:rPr>
        <w:t xml:space="preserve">Hastie, T., Tibshirani, R., &amp; Friedman, J. (2009). </w:t>
      </w:r>
      <w:r w:rsidRPr="00727131">
        <w:rPr>
          <w:rFonts w:ascii="Calibri" w:hAnsi="Calibri"/>
          <w:i/>
          <w:iCs/>
          <w:noProof/>
        </w:rPr>
        <w:t>The Elements of Statistical Learning: Data Mining, Inference, and Prediction, Second Edition (Springer Series in Statistics)</w:t>
      </w:r>
      <w:r w:rsidRPr="00727131">
        <w:rPr>
          <w:rFonts w:ascii="Calibri" w:hAnsi="Calibri"/>
          <w:noProof/>
        </w:rPr>
        <w:t xml:space="preserve"> (p. 745). Springer. Retrieved from http://www.amazon.com/The-Elements-Statistical-Learning-Prediction/dp/0387848576</w:t>
      </w:r>
    </w:p>
    <w:p w:rsidR="00727131" w:rsidRPr="00727131" w:rsidRDefault="00727131">
      <w:pPr>
        <w:pStyle w:val="NormalWeb"/>
        <w:ind w:left="480" w:hanging="480"/>
        <w:divId w:val="889072556"/>
        <w:rPr>
          <w:rFonts w:ascii="Calibri" w:hAnsi="Calibri"/>
          <w:noProof/>
        </w:rPr>
      </w:pPr>
      <w:r w:rsidRPr="00727131">
        <w:rPr>
          <w:rFonts w:ascii="Calibri" w:hAnsi="Calibri"/>
          <w:noProof/>
        </w:rPr>
        <w:t xml:space="preserve">Hay, G. J., Castilla, G., Wulder, M. a., &amp; Ruiz, J. R. (2005). An automated object-based approach for the multiscale image segmentation of forest scenes. </w:t>
      </w:r>
      <w:r w:rsidRPr="00727131">
        <w:rPr>
          <w:rFonts w:ascii="Calibri" w:hAnsi="Calibri"/>
          <w:i/>
          <w:iCs/>
          <w:noProof/>
        </w:rPr>
        <w:t>International Journal of Applied Earth Observation and Geoinformation</w:t>
      </w:r>
      <w:r w:rsidRPr="00727131">
        <w:rPr>
          <w:rFonts w:ascii="Calibri" w:hAnsi="Calibri"/>
          <w:noProof/>
        </w:rPr>
        <w:t xml:space="preserve">, </w:t>
      </w:r>
      <w:r w:rsidRPr="00727131">
        <w:rPr>
          <w:rFonts w:ascii="Calibri" w:hAnsi="Calibri"/>
          <w:i/>
          <w:iCs/>
          <w:noProof/>
        </w:rPr>
        <w:t>7</w:t>
      </w:r>
      <w:r w:rsidRPr="00727131">
        <w:rPr>
          <w:rFonts w:ascii="Calibri" w:hAnsi="Calibri"/>
          <w:noProof/>
        </w:rPr>
        <w:t>(4), 339–359. doi:10.1016/j.jag.2005.06.005</w:t>
      </w:r>
    </w:p>
    <w:p w:rsidR="00727131" w:rsidRPr="00727131" w:rsidRDefault="00727131">
      <w:pPr>
        <w:pStyle w:val="NormalWeb"/>
        <w:ind w:left="480" w:hanging="480"/>
        <w:divId w:val="889072556"/>
        <w:rPr>
          <w:rFonts w:ascii="Calibri" w:hAnsi="Calibri"/>
          <w:noProof/>
        </w:rPr>
      </w:pPr>
      <w:r w:rsidRPr="00727131">
        <w:rPr>
          <w:rFonts w:ascii="Calibri" w:hAnsi="Calibri"/>
          <w:noProof/>
        </w:rPr>
        <w:t xml:space="preserve">Huth, J., Kuenzer, C., Wehrmann, T., Gebhardt, S., Tuan, V. Q., &amp; Dech, S. (2012). Land Cover and Land Use Classification with TWOPAC: towards Automated Processing for Pixel- and Object-Based Image Classification. </w:t>
      </w:r>
      <w:r w:rsidRPr="00727131">
        <w:rPr>
          <w:rFonts w:ascii="Calibri" w:hAnsi="Calibri"/>
          <w:i/>
          <w:iCs/>
          <w:noProof/>
        </w:rPr>
        <w:t>Remote Sensing</w:t>
      </w:r>
      <w:r w:rsidRPr="00727131">
        <w:rPr>
          <w:rFonts w:ascii="Calibri" w:hAnsi="Calibri"/>
          <w:noProof/>
        </w:rPr>
        <w:t xml:space="preserve">, </w:t>
      </w:r>
      <w:r w:rsidRPr="00727131">
        <w:rPr>
          <w:rFonts w:ascii="Calibri" w:hAnsi="Calibri"/>
          <w:i/>
          <w:iCs/>
          <w:noProof/>
        </w:rPr>
        <w:t>4</w:t>
      </w:r>
      <w:r w:rsidRPr="00727131">
        <w:rPr>
          <w:rFonts w:ascii="Calibri" w:hAnsi="Calibri"/>
          <w:noProof/>
        </w:rPr>
        <w:t>(12), 2530–2553. doi:10.3390/rs4092530</w:t>
      </w:r>
    </w:p>
    <w:p w:rsidR="00727131" w:rsidRPr="00727131" w:rsidRDefault="00727131">
      <w:pPr>
        <w:pStyle w:val="NormalWeb"/>
        <w:ind w:left="480" w:hanging="480"/>
        <w:divId w:val="889072556"/>
        <w:rPr>
          <w:rFonts w:ascii="Calibri" w:hAnsi="Calibri"/>
          <w:noProof/>
        </w:rPr>
      </w:pPr>
      <w:r w:rsidRPr="00727131">
        <w:rPr>
          <w:rFonts w:ascii="Calibri" w:hAnsi="Calibri"/>
          <w:noProof/>
        </w:rPr>
        <w:t xml:space="preserve">Liaw, A., &amp; Wiener, M. (2002). Classification and Regression by randomForest. </w:t>
      </w:r>
      <w:r w:rsidRPr="00727131">
        <w:rPr>
          <w:rFonts w:ascii="Calibri" w:hAnsi="Calibri"/>
          <w:i/>
          <w:iCs/>
          <w:noProof/>
        </w:rPr>
        <w:t>R News</w:t>
      </w:r>
      <w:r w:rsidRPr="00727131">
        <w:rPr>
          <w:rFonts w:ascii="Calibri" w:hAnsi="Calibri"/>
          <w:noProof/>
        </w:rPr>
        <w:t xml:space="preserve">, </w:t>
      </w:r>
      <w:r w:rsidRPr="00727131">
        <w:rPr>
          <w:rFonts w:ascii="Calibri" w:hAnsi="Calibri"/>
          <w:i/>
          <w:iCs/>
          <w:noProof/>
        </w:rPr>
        <w:t>2</w:t>
      </w:r>
      <w:r w:rsidRPr="00727131">
        <w:rPr>
          <w:rFonts w:ascii="Calibri" w:hAnsi="Calibri"/>
          <w:noProof/>
        </w:rPr>
        <w:t>(3), 18–22.</w:t>
      </w:r>
    </w:p>
    <w:p w:rsidR="00727131" w:rsidRPr="00727131" w:rsidRDefault="00727131">
      <w:pPr>
        <w:pStyle w:val="NormalWeb"/>
        <w:ind w:left="480" w:hanging="480"/>
        <w:divId w:val="889072556"/>
        <w:rPr>
          <w:rFonts w:ascii="Calibri" w:hAnsi="Calibri"/>
          <w:noProof/>
        </w:rPr>
      </w:pPr>
      <w:r w:rsidRPr="00727131">
        <w:rPr>
          <w:rFonts w:ascii="Calibri" w:hAnsi="Calibri"/>
          <w:noProof/>
        </w:rPr>
        <w:t xml:space="preserve">Liknes, G., Perry, C., &amp; Meneguzzo, D. (2010). Assessing tree cover in agricultural landscapes using high-resolution aerial imagery. </w:t>
      </w:r>
      <w:r w:rsidRPr="00727131">
        <w:rPr>
          <w:rFonts w:ascii="Calibri" w:hAnsi="Calibri"/>
          <w:i/>
          <w:iCs/>
          <w:noProof/>
        </w:rPr>
        <w:t>Journal of Terrestrial Observation</w:t>
      </w:r>
      <w:r w:rsidRPr="00727131">
        <w:rPr>
          <w:rFonts w:ascii="Calibri" w:hAnsi="Calibri"/>
          <w:noProof/>
        </w:rPr>
        <w:t xml:space="preserve">, </w:t>
      </w:r>
      <w:r w:rsidRPr="00727131">
        <w:rPr>
          <w:rFonts w:ascii="Calibri" w:hAnsi="Calibri"/>
          <w:i/>
          <w:iCs/>
          <w:noProof/>
        </w:rPr>
        <w:t>2</w:t>
      </w:r>
      <w:r w:rsidRPr="00727131">
        <w:rPr>
          <w:rFonts w:ascii="Calibri" w:hAnsi="Calibri"/>
          <w:noProof/>
        </w:rPr>
        <w:t>(1). Retrieved from http://docs.lib.purdue.edu/cgi/viewcontent.cgi?article=1065&amp;context=jto</w:t>
      </w:r>
    </w:p>
    <w:p w:rsidR="00727131" w:rsidRPr="00727131" w:rsidRDefault="00727131">
      <w:pPr>
        <w:pStyle w:val="NormalWeb"/>
        <w:ind w:left="480" w:hanging="480"/>
        <w:divId w:val="889072556"/>
        <w:rPr>
          <w:rFonts w:ascii="Calibri" w:hAnsi="Calibri"/>
          <w:noProof/>
        </w:rPr>
      </w:pPr>
      <w:r w:rsidRPr="00727131">
        <w:rPr>
          <w:rFonts w:ascii="Calibri" w:hAnsi="Calibri"/>
          <w:noProof/>
        </w:rPr>
        <w:t xml:space="preserve">Linke, J., &amp; McDermid, G. J. (2011). A Conceptual Model for Multi-Temporal Landscape Monitoring in an Object-Based Environment. </w:t>
      </w:r>
      <w:r w:rsidRPr="00727131">
        <w:rPr>
          <w:rFonts w:ascii="Calibri" w:hAnsi="Calibri"/>
          <w:i/>
          <w:iCs/>
          <w:noProof/>
        </w:rPr>
        <w:t>IEEE Journal of Selected Topics in Applied Earth Observations and Remote Sensing</w:t>
      </w:r>
      <w:r w:rsidRPr="00727131">
        <w:rPr>
          <w:rFonts w:ascii="Calibri" w:hAnsi="Calibri"/>
          <w:noProof/>
        </w:rPr>
        <w:t xml:space="preserve">, </w:t>
      </w:r>
      <w:r w:rsidRPr="00727131">
        <w:rPr>
          <w:rFonts w:ascii="Calibri" w:hAnsi="Calibri"/>
          <w:i/>
          <w:iCs/>
          <w:noProof/>
        </w:rPr>
        <w:t>4</w:t>
      </w:r>
      <w:r w:rsidRPr="00727131">
        <w:rPr>
          <w:rFonts w:ascii="Calibri" w:hAnsi="Calibri"/>
          <w:noProof/>
        </w:rPr>
        <w:t>(2), 265–271. doi:10.1109/JSTARS.2010.2045881</w:t>
      </w:r>
    </w:p>
    <w:p w:rsidR="00727131" w:rsidRPr="00727131" w:rsidRDefault="00727131">
      <w:pPr>
        <w:pStyle w:val="NormalWeb"/>
        <w:ind w:left="480" w:hanging="480"/>
        <w:divId w:val="889072556"/>
        <w:rPr>
          <w:rFonts w:ascii="Calibri" w:hAnsi="Calibri"/>
          <w:noProof/>
        </w:rPr>
      </w:pPr>
      <w:r w:rsidRPr="00727131">
        <w:rPr>
          <w:rFonts w:ascii="Calibri" w:hAnsi="Calibri"/>
          <w:noProof/>
        </w:rPr>
        <w:lastRenderedPageBreak/>
        <w:t xml:space="preserve">Lu, D., Hetrick, S., Moran, E., &amp; Li, G. (2010). Detection of urban expansion in an urban-rural landscape with multitemporal QuickBird images. </w:t>
      </w:r>
      <w:r w:rsidRPr="00727131">
        <w:rPr>
          <w:rFonts w:ascii="Calibri" w:hAnsi="Calibri"/>
          <w:i/>
          <w:iCs/>
          <w:noProof/>
        </w:rPr>
        <w:t>Journal of Applied Remote Sensing</w:t>
      </w:r>
      <w:r w:rsidRPr="00727131">
        <w:rPr>
          <w:rFonts w:ascii="Calibri" w:hAnsi="Calibri"/>
          <w:noProof/>
        </w:rPr>
        <w:t>, 1–22. doi:10.1117/1.3501124.Detection</w:t>
      </w:r>
    </w:p>
    <w:p w:rsidR="00727131" w:rsidRPr="00727131" w:rsidRDefault="00727131">
      <w:pPr>
        <w:pStyle w:val="NormalWeb"/>
        <w:ind w:left="480" w:hanging="480"/>
        <w:divId w:val="889072556"/>
        <w:rPr>
          <w:rFonts w:ascii="Calibri" w:hAnsi="Calibri"/>
          <w:noProof/>
        </w:rPr>
      </w:pPr>
      <w:r w:rsidRPr="00727131">
        <w:rPr>
          <w:rFonts w:ascii="Calibri" w:hAnsi="Calibri"/>
          <w:noProof/>
        </w:rPr>
        <w:t xml:space="preserve">Lu, D., Mausel, P., Brondízio, E., &amp; Moran, E. (2004). Change detection techniques. </w:t>
      </w:r>
      <w:r w:rsidRPr="00727131">
        <w:rPr>
          <w:rFonts w:ascii="Calibri" w:hAnsi="Calibri"/>
          <w:i/>
          <w:iCs/>
          <w:noProof/>
        </w:rPr>
        <w:t>International Journal of Remote Sensing</w:t>
      </w:r>
      <w:r w:rsidRPr="00727131">
        <w:rPr>
          <w:rFonts w:ascii="Calibri" w:hAnsi="Calibri"/>
          <w:noProof/>
        </w:rPr>
        <w:t xml:space="preserve">, </w:t>
      </w:r>
      <w:r w:rsidRPr="00727131">
        <w:rPr>
          <w:rFonts w:ascii="Calibri" w:hAnsi="Calibri"/>
          <w:i/>
          <w:iCs/>
          <w:noProof/>
        </w:rPr>
        <w:t>25</w:t>
      </w:r>
      <w:r w:rsidRPr="00727131">
        <w:rPr>
          <w:rFonts w:ascii="Calibri" w:hAnsi="Calibri"/>
          <w:noProof/>
        </w:rPr>
        <w:t>(12), 2365–2401. doi:10.1080/0143116031000139863</w:t>
      </w:r>
    </w:p>
    <w:p w:rsidR="00727131" w:rsidRPr="00727131" w:rsidRDefault="00727131">
      <w:pPr>
        <w:pStyle w:val="NormalWeb"/>
        <w:ind w:left="480" w:hanging="480"/>
        <w:divId w:val="889072556"/>
        <w:rPr>
          <w:rFonts w:ascii="Calibri" w:hAnsi="Calibri"/>
          <w:noProof/>
        </w:rPr>
      </w:pPr>
      <w:r w:rsidRPr="00727131">
        <w:rPr>
          <w:rFonts w:ascii="Calibri" w:hAnsi="Calibri"/>
          <w:noProof/>
        </w:rPr>
        <w:t xml:space="preserve">McBride, M., &amp; Booth, D. B. (2005). Urban Impacts on Physical Stream Condition: Effects of Spatial Scale, Connectivity, and Longitudinal Trends. </w:t>
      </w:r>
      <w:r w:rsidRPr="00727131">
        <w:rPr>
          <w:rFonts w:ascii="Calibri" w:hAnsi="Calibri"/>
          <w:i/>
          <w:iCs/>
          <w:noProof/>
        </w:rPr>
        <w:t>Journal Of The American Water Resources Association</w:t>
      </w:r>
      <w:r w:rsidRPr="00727131">
        <w:rPr>
          <w:rFonts w:ascii="Calibri" w:hAnsi="Calibri"/>
          <w:noProof/>
        </w:rPr>
        <w:t xml:space="preserve">, </w:t>
      </w:r>
      <w:r w:rsidRPr="00727131">
        <w:rPr>
          <w:rFonts w:ascii="Calibri" w:hAnsi="Calibri"/>
          <w:i/>
          <w:iCs/>
          <w:noProof/>
        </w:rPr>
        <w:t>41</w:t>
      </w:r>
      <w:r w:rsidRPr="00727131">
        <w:rPr>
          <w:rFonts w:ascii="Calibri" w:hAnsi="Calibri"/>
          <w:noProof/>
        </w:rPr>
        <w:t>(3), 565–580. doi:10.1111/j.1752-1688.2005.tb03755.x</w:t>
      </w:r>
    </w:p>
    <w:p w:rsidR="00727131" w:rsidRPr="00727131" w:rsidRDefault="00727131">
      <w:pPr>
        <w:pStyle w:val="NormalWeb"/>
        <w:ind w:left="480" w:hanging="480"/>
        <w:divId w:val="889072556"/>
        <w:rPr>
          <w:rFonts w:ascii="Calibri" w:hAnsi="Calibri"/>
          <w:noProof/>
        </w:rPr>
      </w:pPr>
      <w:r w:rsidRPr="00727131">
        <w:rPr>
          <w:rFonts w:ascii="Calibri" w:hAnsi="Calibri"/>
          <w:noProof/>
        </w:rPr>
        <w:t xml:space="preserve">Moskal, L. M., Styers, D. M., &amp; Halabisky, M. (2011). Monitoring Urban Tree Cover Using Object-Based Image Analysis and Public Domain Remotely Sensed Data. </w:t>
      </w:r>
      <w:r w:rsidRPr="00727131">
        <w:rPr>
          <w:rFonts w:ascii="Calibri" w:hAnsi="Calibri"/>
          <w:i/>
          <w:iCs/>
          <w:noProof/>
        </w:rPr>
        <w:t>Remote Sensing</w:t>
      </w:r>
      <w:r w:rsidRPr="00727131">
        <w:rPr>
          <w:rFonts w:ascii="Calibri" w:hAnsi="Calibri"/>
          <w:noProof/>
        </w:rPr>
        <w:t xml:space="preserve">, </w:t>
      </w:r>
      <w:r w:rsidRPr="00727131">
        <w:rPr>
          <w:rFonts w:ascii="Calibri" w:hAnsi="Calibri"/>
          <w:i/>
          <w:iCs/>
          <w:noProof/>
        </w:rPr>
        <w:t>3</w:t>
      </w:r>
      <w:r w:rsidRPr="00727131">
        <w:rPr>
          <w:rFonts w:ascii="Calibri" w:hAnsi="Calibri"/>
          <w:noProof/>
        </w:rPr>
        <w:t>(12), 2243–2262. doi:10.3390/rs3102243</w:t>
      </w:r>
    </w:p>
    <w:p w:rsidR="00727131" w:rsidRPr="00727131" w:rsidRDefault="00727131">
      <w:pPr>
        <w:pStyle w:val="NormalWeb"/>
        <w:ind w:left="480" w:hanging="480"/>
        <w:divId w:val="889072556"/>
        <w:rPr>
          <w:rFonts w:ascii="Calibri" w:hAnsi="Calibri"/>
          <w:noProof/>
        </w:rPr>
      </w:pPr>
      <w:r w:rsidRPr="00727131">
        <w:rPr>
          <w:rFonts w:ascii="Calibri" w:hAnsi="Calibri"/>
          <w:noProof/>
        </w:rPr>
        <w:t xml:space="preserve">O’Neil-Dunne, J. P. M., MacFaden, S. W., Royar, A. R., &amp; Pelletier, K. C. (2013). An object-based system for LiDAR data fusion and feature extraction. </w:t>
      </w:r>
      <w:r w:rsidRPr="00727131">
        <w:rPr>
          <w:rFonts w:ascii="Calibri" w:hAnsi="Calibri"/>
          <w:i/>
          <w:iCs/>
          <w:noProof/>
        </w:rPr>
        <w:t>Geocarto International</w:t>
      </w:r>
      <w:r w:rsidRPr="00727131">
        <w:rPr>
          <w:rFonts w:ascii="Calibri" w:hAnsi="Calibri"/>
          <w:noProof/>
        </w:rPr>
        <w:t xml:space="preserve">, </w:t>
      </w:r>
      <w:r w:rsidRPr="00727131">
        <w:rPr>
          <w:rFonts w:ascii="Calibri" w:hAnsi="Calibri"/>
          <w:i/>
          <w:iCs/>
          <w:noProof/>
        </w:rPr>
        <w:t>28</w:t>
      </w:r>
      <w:r w:rsidRPr="00727131">
        <w:rPr>
          <w:rFonts w:ascii="Calibri" w:hAnsi="Calibri"/>
          <w:noProof/>
        </w:rPr>
        <w:t>(3), 227–242. doi:10.1080/10106049.2012.689015</w:t>
      </w:r>
    </w:p>
    <w:p w:rsidR="00727131" w:rsidRPr="00727131" w:rsidRDefault="00727131">
      <w:pPr>
        <w:pStyle w:val="NormalWeb"/>
        <w:ind w:left="480" w:hanging="480"/>
        <w:divId w:val="889072556"/>
        <w:rPr>
          <w:rFonts w:ascii="Calibri" w:hAnsi="Calibri"/>
          <w:noProof/>
        </w:rPr>
      </w:pPr>
      <w:r w:rsidRPr="00727131">
        <w:rPr>
          <w:rFonts w:ascii="Calibri" w:hAnsi="Calibri"/>
          <w:noProof/>
        </w:rPr>
        <w:t xml:space="preserve">Olofsson, P., Foody, G. M., Stehman, S. V., &amp; Woodcock, C. E. (2013). Making better use of accuracy data in land change studies: Estimating accuracy and area and quantifying uncertainty using stratified estimation. </w:t>
      </w:r>
      <w:r w:rsidRPr="00727131">
        <w:rPr>
          <w:rFonts w:ascii="Calibri" w:hAnsi="Calibri"/>
          <w:i/>
          <w:iCs/>
          <w:noProof/>
        </w:rPr>
        <w:t>Remote Sensing of Environment</w:t>
      </w:r>
      <w:r w:rsidRPr="00727131">
        <w:rPr>
          <w:rFonts w:ascii="Calibri" w:hAnsi="Calibri"/>
          <w:noProof/>
        </w:rPr>
        <w:t xml:space="preserve">, </w:t>
      </w:r>
      <w:r w:rsidRPr="00727131">
        <w:rPr>
          <w:rFonts w:ascii="Calibri" w:hAnsi="Calibri"/>
          <w:i/>
          <w:iCs/>
          <w:noProof/>
        </w:rPr>
        <w:t>129</w:t>
      </w:r>
      <w:r w:rsidRPr="00727131">
        <w:rPr>
          <w:rFonts w:ascii="Calibri" w:hAnsi="Calibri"/>
          <w:noProof/>
        </w:rPr>
        <w:t>(null), 122–131. doi:10.1016/j.rse.2012.10.031</w:t>
      </w:r>
    </w:p>
    <w:p w:rsidR="00727131" w:rsidRPr="00727131" w:rsidRDefault="00727131">
      <w:pPr>
        <w:pStyle w:val="NormalWeb"/>
        <w:ind w:left="480" w:hanging="480"/>
        <w:divId w:val="889072556"/>
        <w:rPr>
          <w:rFonts w:ascii="Calibri" w:hAnsi="Calibri"/>
          <w:noProof/>
        </w:rPr>
      </w:pPr>
      <w:r w:rsidRPr="00727131">
        <w:rPr>
          <w:rFonts w:ascii="Calibri" w:hAnsi="Calibri"/>
          <w:noProof/>
        </w:rPr>
        <w:t xml:space="preserve">Pontius, R G, Shusas, E., &amp; McEachern, M. (2004). Detecting important categorical land changes while accounting for persistence. </w:t>
      </w:r>
      <w:r w:rsidRPr="00727131">
        <w:rPr>
          <w:rFonts w:ascii="Calibri" w:hAnsi="Calibri"/>
          <w:i/>
          <w:iCs/>
          <w:noProof/>
        </w:rPr>
        <w:t>Agriculture, Ecosystems and Environment</w:t>
      </w:r>
      <w:r w:rsidRPr="00727131">
        <w:rPr>
          <w:rFonts w:ascii="Calibri" w:hAnsi="Calibri"/>
          <w:noProof/>
        </w:rPr>
        <w:t xml:space="preserve">, </w:t>
      </w:r>
      <w:r w:rsidRPr="00727131">
        <w:rPr>
          <w:rFonts w:ascii="Calibri" w:hAnsi="Calibri"/>
          <w:i/>
          <w:iCs/>
          <w:noProof/>
        </w:rPr>
        <w:t>101</w:t>
      </w:r>
      <w:r w:rsidRPr="00727131">
        <w:rPr>
          <w:rFonts w:ascii="Calibri" w:hAnsi="Calibri"/>
          <w:noProof/>
        </w:rPr>
        <w:t>(2-3), 251–268.</w:t>
      </w:r>
    </w:p>
    <w:p w:rsidR="00727131" w:rsidRPr="00727131" w:rsidRDefault="00727131">
      <w:pPr>
        <w:pStyle w:val="NormalWeb"/>
        <w:ind w:left="480" w:hanging="480"/>
        <w:divId w:val="889072556"/>
        <w:rPr>
          <w:rFonts w:ascii="Calibri" w:hAnsi="Calibri"/>
          <w:noProof/>
        </w:rPr>
      </w:pPr>
      <w:r w:rsidRPr="00727131">
        <w:rPr>
          <w:rFonts w:ascii="Calibri" w:hAnsi="Calibri"/>
          <w:noProof/>
        </w:rPr>
        <w:t xml:space="preserve">Pontius, Robert Gilmore, Boersma, W., Castella, J.-C., Clarke, K., Nijs, T., Dietzel, C., … Verburg, P. H. (2007). Comparing the input, output, and validation maps for several models of land change. </w:t>
      </w:r>
      <w:r w:rsidRPr="00727131">
        <w:rPr>
          <w:rFonts w:ascii="Calibri" w:hAnsi="Calibri"/>
          <w:i/>
          <w:iCs/>
          <w:noProof/>
        </w:rPr>
        <w:t>The Annals of Regional Science</w:t>
      </w:r>
      <w:r w:rsidRPr="00727131">
        <w:rPr>
          <w:rFonts w:ascii="Calibri" w:hAnsi="Calibri"/>
          <w:noProof/>
        </w:rPr>
        <w:t xml:space="preserve">, </w:t>
      </w:r>
      <w:r w:rsidRPr="00727131">
        <w:rPr>
          <w:rFonts w:ascii="Calibri" w:hAnsi="Calibri"/>
          <w:i/>
          <w:iCs/>
          <w:noProof/>
        </w:rPr>
        <w:t>42</w:t>
      </w:r>
      <w:r w:rsidRPr="00727131">
        <w:rPr>
          <w:rFonts w:ascii="Calibri" w:hAnsi="Calibri"/>
          <w:noProof/>
        </w:rPr>
        <w:t>(1), 11–37. doi:10.1007/s00168-007-0138-2</w:t>
      </w:r>
    </w:p>
    <w:p w:rsidR="00727131" w:rsidRPr="00727131" w:rsidRDefault="00727131">
      <w:pPr>
        <w:pStyle w:val="NormalWeb"/>
        <w:ind w:left="480" w:hanging="480"/>
        <w:divId w:val="889072556"/>
        <w:rPr>
          <w:rFonts w:ascii="Calibri" w:hAnsi="Calibri"/>
          <w:noProof/>
        </w:rPr>
      </w:pPr>
      <w:r w:rsidRPr="00727131">
        <w:rPr>
          <w:rFonts w:ascii="Calibri" w:hAnsi="Calibri"/>
          <w:noProof/>
        </w:rPr>
        <w:t>R Core Team. (2013). R: A Language and Environment for Statistical Computing. Vienna, Austria: R Foundation for Statistical Computing. Retrieved from http://www.r-project.org/</w:t>
      </w:r>
    </w:p>
    <w:p w:rsidR="00727131" w:rsidRPr="00727131" w:rsidRDefault="00727131">
      <w:pPr>
        <w:pStyle w:val="NormalWeb"/>
        <w:ind w:left="480" w:hanging="480"/>
        <w:divId w:val="889072556"/>
        <w:rPr>
          <w:rFonts w:ascii="Calibri" w:hAnsi="Calibri"/>
          <w:noProof/>
        </w:rPr>
      </w:pPr>
      <w:r w:rsidRPr="00727131">
        <w:rPr>
          <w:rFonts w:ascii="Calibri" w:hAnsi="Calibri"/>
          <w:noProof/>
        </w:rPr>
        <w:t xml:space="preserve">Randhir, T. O., &amp; Hawes, A. G. (2009). Watershed land use and aquatic ecosystem response: Ecohydrologic approach to conservation policy. </w:t>
      </w:r>
      <w:r w:rsidRPr="00727131">
        <w:rPr>
          <w:rFonts w:ascii="Calibri" w:hAnsi="Calibri"/>
          <w:i/>
          <w:iCs/>
          <w:noProof/>
        </w:rPr>
        <w:t>Journal of Hydrology</w:t>
      </w:r>
      <w:r w:rsidRPr="00727131">
        <w:rPr>
          <w:rFonts w:ascii="Calibri" w:hAnsi="Calibri"/>
          <w:noProof/>
        </w:rPr>
        <w:t xml:space="preserve">, </w:t>
      </w:r>
      <w:r w:rsidRPr="00727131">
        <w:rPr>
          <w:rFonts w:ascii="Calibri" w:hAnsi="Calibri"/>
          <w:i/>
          <w:iCs/>
          <w:noProof/>
        </w:rPr>
        <w:t>364</w:t>
      </w:r>
      <w:r w:rsidRPr="00727131">
        <w:rPr>
          <w:rFonts w:ascii="Calibri" w:hAnsi="Calibri"/>
          <w:noProof/>
        </w:rPr>
        <w:t>(1-2), 182–199. doi:10.1016/j.jhydrol.2008.10.017</w:t>
      </w:r>
    </w:p>
    <w:p w:rsidR="00727131" w:rsidRPr="00727131" w:rsidRDefault="00727131">
      <w:pPr>
        <w:pStyle w:val="NormalWeb"/>
        <w:ind w:left="480" w:hanging="480"/>
        <w:divId w:val="889072556"/>
        <w:rPr>
          <w:rFonts w:ascii="Calibri" w:hAnsi="Calibri"/>
          <w:noProof/>
        </w:rPr>
      </w:pPr>
      <w:r w:rsidRPr="00727131">
        <w:rPr>
          <w:rFonts w:ascii="Calibri" w:hAnsi="Calibri"/>
          <w:noProof/>
        </w:rPr>
        <w:t xml:space="preserve">Rodriguez-Galiano, V. F., Ghimire, B., Rogan, J., Chica-Olmo, M., &amp; Rigol-Sanchez, J. P. (2012). An assessment of the effectiveness of a random forest classifier for land-cover classification. </w:t>
      </w:r>
      <w:r w:rsidRPr="00727131">
        <w:rPr>
          <w:rFonts w:ascii="Calibri" w:hAnsi="Calibri"/>
          <w:i/>
          <w:iCs/>
          <w:noProof/>
        </w:rPr>
        <w:t>ISPRS Journal of Photogrammetry and Remote Sensing</w:t>
      </w:r>
      <w:r w:rsidRPr="00727131">
        <w:rPr>
          <w:rFonts w:ascii="Calibri" w:hAnsi="Calibri"/>
          <w:noProof/>
        </w:rPr>
        <w:t xml:space="preserve">, </w:t>
      </w:r>
      <w:r w:rsidRPr="00727131">
        <w:rPr>
          <w:rFonts w:ascii="Calibri" w:hAnsi="Calibri"/>
          <w:i/>
          <w:iCs/>
          <w:noProof/>
        </w:rPr>
        <w:t>67</w:t>
      </w:r>
      <w:r w:rsidRPr="00727131">
        <w:rPr>
          <w:rFonts w:ascii="Calibri" w:hAnsi="Calibri"/>
          <w:noProof/>
        </w:rPr>
        <w:t>, 93–104. doi:10.1016/j.isprsjprs.2011.11.002</w:t>
      </w:r>
    </w:p>
    <w:p w:rsidR="00727131" w:rsidRPr="00727131" w:rsidRDefault="00727131">
      <w:pPr>
        <w:pStyle w:val="NormalWeb"/>
        <w:ind w:left="480" w:hanging="480"/>
        <w:divId w:val="889072556"/>
        <w:rPr>
          <w:rFonts w:ascii="Calibri" w:hAnsi="Calibri"/>
          <w:noProof/>
        </w:rPr>
      </w:pPr>
      <w:r w:rsidRPr="00727131">
        <w:rPr>
          <w:rFonts w:ascii="Calibri" w:hAnsi="Calibri"/>
          <w:noProof/>
        </w:rPr>
        <w:lastRenderedPageBreak/>
        <w:t xml:space="preserve">Snyder, M., Goetz, S., &amp; Wright, R. (2005). Stream Health Rankings Predicted by Satellite Derived Land Cover Metrics. </w:t>
      </w:r>
      <w:r w:rsidRPr="00727131">
        <w:rPr>
          <w:rFonts w:ascii="Calibri" w:hAnsi="Calibri"/>
          <w:i/>
          <w:iCs/>
          <w:noProof/>
        </w:rPr>
        <w:t>JAWRA Journal of the American Water Resources Association</w:t>
      </w:r>
      <w:r w:rsidRPr="00727131">
        <w:rPr>
          <w:rFonts w:ascii="Calibri" w:hAnsi="Calibri"/>
          <w:noProof/>
        </w:rPr>
        <w:t xml:space="preserve">, </w:t>
      </w:r>
      <w:r w:rsidRPr="00727131">
        <w:rPr>
          <w:rFonts w:ascii="Calibri" w:hAnsi="Calibri"/>
          <w:i/>
          <w:iCs/>
          <w:noProof/>
        </w:rPr>
        <w:t>June</w:t>
      </w:r>
      <w:r w:rsidRPr="00727131">
        <w:rPr>
          <w:rFonts w:ascii="Calibri" w:hAnsi="Calibri"/>
          <w:noProof/>
        </w:rPr>
        <w:t>, 659–677. Retrieved from http://onlinelibrary.wiley.com/doi/10.1111/j.1752-1688.2005.tb03762.x/abstract</w:t>
      </w:r>
    </w:p>
    <w:p w:rsidR="00727131" w:rsidRPr="00727131" w:rsidRDefault="00727131">
      <w:pPr>
        <w:pStyle w:val="NormalWeb"/>
        <w:ind w:left="480" w:hanging="480"/>
        <w:divId w:val="889072556"/>
        <w:rPr>
          <w:rFonts w:ascii="Calibri" w:hAnsi="Calibri"/>
          <w:noProof/>
        </w:rPr>
      </w:pPr>
      <w:r w:rsidRPr="00727131">
        <w:rPr>
          <w:rFonts w:ascii="Calibri" w:hAnsi="Calibri"/>
          <w:noProof/>
        </w:rPr>
        <w:t xml:space="preserve">Timm, B., &amp; McGarigal, K. (2012). Fine-scale remotely-sensed cover mapping of coastal dune and salt marsh ecosystems at Cape Cod National Seashore using Random Forests. </w:t>
      </w:r>
      <w:r w:rsidRPr="00727131">
        <w:rPr>
          <w:rFonts w:ascii="Calibri" w:hAnsi="Calibri"/>
          <w:i/>
          <w:iCs/>
          <w:noProof/>
        </w:rPr>
        <w:t>Remote Sensing of Environment</w:t>
      </w:r>
      <w:r w:rsidRPr="00727131">
        <w:rPr>
          <w:rFonts w:ascii="Calibri" w:hAnsi="Calibri"/>
          <w:noProof/>
        </w:rPr>
        <w:t xml:space="preserve">, </w:t>
      </w:r>
      <w:r w:rsidRPr="00727131">
        <w:rPr>
          <w:rFonts w:ascii="Calibri" w:hAnsi="Calibri"/>
          <w:i/>
          <w:iCs/>
          <w:noProof/>
        </w:rPr>
        <w:t>127</w:t>
      </w:r>
      <w:r w:rsidRPr="00727131">
        <w:rPr>
          <w:rFonts w:ascii="Calibri" w:hAnsi="Calibri"/>
          <w:noProof/>
        </w:rPr>
        <w:t>, 106–117. Retrieved from http://www.sciencedirect.com/science/article/pii/S0034425712003525</w:t>
      </w:r>
    </w:p>
    <w:p w:rsidR="00727131" w:rsidRPr="00727131" w:rsidRDefault="00727131">
      <w:pPr>
        <w:pStyle w:val="NormalWeb"/>
        <w:ind w:left="480" w:hanging="480"/>
        <w:divId w:val="889072556"/>
        <w:rPr>
          <w:rFonts w:ascii="Calibri" w:hAnsi="Calibri"/>
          <w:noProof/>
        </w:rPr>
      </w:pPr>
      <w:r w:rsidRPr="00727131">
        <w:rPr>
          <w:rFonts w:ascii="Calibri" w:hAnsi="Calibri"/>
          <w:noProof/>
        </w:rPr>
        <w:t>Trimble. (2012). eCognition Developer 8.7.2. Munchen, Germany: Trimble Germany GmbH.</w:t>
      </w:r>
    </w:p>
    <w:p w:rsidR="00727131" w:rsidRPr="00727131" w:rsidRDefault="00727131">
      <w:pPr>
        <w:pStyle w:val="NormalWeb"/>
        <w:ind w:left="480" w:hanging="480"/>
        <w:divId w:val="889072556"/>
        <w:rPr>
          <w:rFonts w:ascii="Calibri" w:hAnsi="Calibri"/>
          <w:noProof/>
        </w:rPr>
      </w:pPr>
      <w:r w:rsidRPr="00727131">
        <w:rPr>
          <w:rFonts w:ascii="Calibri" w:hAnsi="Calibri"/>
          <w:noProof/>
        </w:rPr>
        <w:t xml:space="preserve">Ware, C. (2008). </w:t>
      </w:r>
      <w:r w:rsidRPr="00727131">
        <w:rPr>
          <w:rFonts w:ascii="Calibri" w:hAnsi="Calibri"/>
          <w:i/>
          <w:iCs/>
          <w:noProof/>
        </w:rPr>
        <w:t>Visual Thinking: for Design (Morgan Kaufmann Series in Interactive Technologies)</w:t>
      </w:r>
      <w:r w:rsidRPr="00727131">
        <w:rPr>
          <w:rFonts w:ascii="Calibri" w:hAnsi="Calibri"/>
          <w:noProof/>
        </w:rPr>
        <w:t xml:space="preserve"> (p. 256). Morgan Kaufmann. Retrieved from http://www.amazon.com/Visual-Thinking-Kaufmann-Interactive-Technologies/dp/0123708966</w:t>
      </w:r>
    </w:p>
    <w:p w:rsidR="00727131" w:rsidRPr="00727131" w:rsidRDefault="00727131">
      <w:pPr>
        <w:pStyle w:val="NormalWeb"/>
        <w:ind w:left="480" w:hanging="480"/>
        <w:divId w:val="889072556"/>
        <w:rPr>
          <w:rFonts w:ascii="Calibri" w:hAnsi="Calibri"/>
          <w:noProof/>
        </w:rPr>
      </w:pPr>
      <w:r w:rsidRPr="00727131">
        <w:rPr>
          <w:rFonts w:ascii="Calibri" w:hAnsi="Calibri"/>
          <w:noProof/>
        </w:rPr>
        <w:t xml:space="preserve">Zhou, W., Troy, A., &amp; Grove, M. (2008). Object-based land cover classification and change analysis in the Baltimore metropolitan area using multitemporal high resolution remote sensing data. </w:t>
      </w:r>
      <w:r w:rsidRPr="00727131">
        <w:rPr>
          <w:rFonts w:ascii="Calibri" w:hAnsi="Calibri"/>
          <w:i/>
          <w:iCs/>
          <w:noProof/>
        </w:rPr>
        <w:t>Sensors</w:t>
      </w:r>
      <w:r w:rsidRPr="00727131">
        <w:rPr>
          <w:rFonts w:ascii="Calibri" w:hAnsi="Calibri"/>
          <w:noProof/>
        </w:rPr>
        <w:t xml:space="preserve">, </w:t>
      </w:r>
      <w:r w:rsidRPr="00727131">
        <w:rPr>
          <w:rFonts w:ascii="Calibri" w:hAnsi="Calibri"/>
          <w:i/>
          <w:iCs/>
          <w:noProof/>
        </w:rPr>
        <w:t>8</w:t>
      </w:r>
      <w:r w:rsidRPr="00727131">
        <w:rPr>
          <w:rFonts w:ascii="Calibri" w:hAnsi="Calibri"/>
          <w:noProof/>
        </w:rPr>
        <w:t>, 1613–1636. Retrieved from http://www.mdpi.com/1424-8220/8/3/1613</w:t>
      </w:r>
    </w:p>
    <w:p w:rsidR="00727131" w:rsidRPr="00727131" w:rsidRDefault="00727131">
      <w:pPr>
        <w:pStyle w:val="NormalWeb"/>
        <w:ind w:left="480" w:hanging="480"/>
        <w:divId w:val="889072556"/>
        <w:rPr>
          <w:rFonts w:ascii="Calibri" w:hAnsi="Calibri"/>
          <w:noProof/>
        </w:rPr>
      </w:pPr>
      <w:r w:rsidRPr="00727131">
        <w:rPr>
          <w:rFonts w:ascii="Calibri" w:hAnsi="Calibri"/>
          <w:noProof/>
        </w:rPr>
        <w:t xml:space="preserve">Zimmerman, P. L., Housman, I. W., Perry, C. H., Chastain, R. a., Webb, J. B., &amp; Finco, M. V. (2013). An accuracy assessment of forest disturbance mapping in the western Great Lakes. </w:t>
      </w:r>
      <w:r w:rsidRPr="00727131">
        <w:rPr>
          <w:rFonts w:ascii="Calibri" w:hAnsi="Calibri"/>
          <w:i/>
          <w:iCs/>
          <w:noProof/>
        </w:rPr>
        <w:t>Remote Sensing of Environment</w:t>
      </w:r>
      <w:r w:rsidRPr="00727131">
        <w:rPr>
          <w:rFonts w:ascii="Calibri" w:hAnsi="Calibri"/>
          <w:noProof/>
        </w:rPr>
        <w:t xml:space="preserve">, </w:t>
      </w:r>
      <w:r w:rsidRPr="00727131">
        <w:rPr>
          <w:rFonts w:ascii="Calibri" w:hAnsi="Calibri"/>
          <w:i/>
          <w:iCs/>
          <w:noProof/>
        </w:rPr>
        <w:t>128</w:t>
      </w:r>
      <w:r w:rsidRPr="00727131">
        <w:rPr>
          <w:rFonts w:ascii="Calibri" w:hAnsi="Calibri"/>
          <w:noProof/>
        </w:rPr>
        <w:t>, 176–185. doi:10.1016/j.rse.2012.09.017</w:t>
      </w:r>
    </w:p>
    <w:p w:rsidR="000F6EA5" w:rsidRDefault="00C36647" w:rsidP="00727131">
      <w:pPr>
        <w:pStyle w:val="NormalWeb"/>
        <w:ind w:left="480" w:hanging="480"/>
        <w:divId w:val="724260030"/>
        <w:rPr>
          <w:rFonts w:asciiTheme="minorHAnsi" w:hAnsiTheme="minorHAnsi"/>
        </w:rPr>
      </w:pPr>
      <w:r>
        <w:rPr>
          <w:rFonts w:asciiTheme="minorHAnsi" w:hAnsiTheme="minorHAnsi"/>
        </w:rPr>
        <w:fldChar w:fldCharType="end"/>
      </w:r>
    </w:p>
    <w:p w:rsidR="000F6EA5" w:rsidRDefault="000F6EA5">
      <w:pPr>
        <w:spacing w:after="0" w:line="240" w:lineRule="auto"/>
        <w:rPr>
          <w:rFonts w:asciiTheme="minorHAnsi" w:hAnsiTheme="minorHAnsi" w:cs="Cambria"/>
          <w:color w:val="000000"/>
          <w:sz w:val="24"/>
          <w:szCs w:val="24"/>
          <w:lang w:bidi="ar-SA"/>
        </w:rPr>
      </w:pPr>
      <w:r>
        <w:rPr>
          <w:rFonts w:asciiTheme="minorHAnsi" w:hAnsiTheme="minorHAnsi"/>
        </w:rPr>
        <w:br w:type="page"/>
      </w:r>
    </w:p>
    <w:p w:rsidR="000F6EA5" w:rsidRPr="000F6EA5" w:rsidRDefault="000F6EA5" w:rsidP="000F6EA5">
      <w:pPr>
        <w:rPr>
          <w:b/>
          <w:sz w:val="32"/>
        </w:rPr>
      </w:pPr>
      <w:r w:rsidRPr="000F6EA5">
        <w:rPr>
          <w:b/>
          <w:sz w:val="32"/>
        </w:rPr>
        <w:lastRenderedPageBreak/>
        <w:t>Appendices</w:t>
      </w:r>
    </w:p>
    <w:p w:rsidR="000F6EA5" w:rsidRDefault="000F6EA5" w:rsidP="00387BD5">
      <w:pPr>
        <w:pStyle w:val="Default"/>
        <w:spacing w:after="120"/>
        <w:rPr>
          <w:rFonts w:asciiTheme="minorHAnsi" w:hAnsiTheme="minorHAnsi"/>
        </w:rPr>
      </w:pPr>
    </w:p>
    <w:p w:rsidR="000F6EA5" w:rsidRDefault="000F6EA5" w:rsidP="00727131">
      <w:pPr>
        <w:pStyle w:val="Heading2"/>
      </w:pPr>
      <w:bookmarkStart w:id="116" w:name="_Toc371516295"/>
      <w:r w:rsidRPr="000F6EA5">
        <w:t>Appendix A</w:t>
      </w:r>
      <w:r>
        <w:t xml:space="preserve"> </w:t>
      </w:r>
      <w:r w:rsidR="007D27FA">
        <w:t>–</w:t>
      </w:r>
      <w:r>
        <w:t xml:space="preserve"> </w:t>
      </w:r>
      <w:r w:rsidRPr="000F6EA5">
        <w:t>Abbreviations</w:t>
      </w:r>
      <w:r w:rsidR="007D27FA">
        <w:t xml:space="preserve">, Common Acronyms, </w:t>
      </w:r>
      <w:r>
        <w:t xml:space="preserve">and </w:t>
      </w:r>
      <w:r w:rsidRPr="000F6EA5">
        <w:t>Glossary</w:t>
      </w:r>
      <w:bookmarkEnd w:id="116"/>
    </w:p>
    <w:p w:rsidR="00B43BBB" w:rsidRDefault="00B43BBB">
      <w:pPr>
        <w:spacing w:after="0" w:line="240" w:lineRule="auto"/>
      </w:pPr>
    </w:p>
    <w:p w:rsidR="00B43BBB" w:rsidRDefault="00B43BBB">
      <w:pPr>
        <w:spacing w:after="0" w:line="240" w:lineRule="auto"/>
      </w:pPr>
    </w:p>
    <w:p w:rsidR="00B43BBB" w:rsidRDefault="00B43BBB">
      <w:pPr>
        <w:spacing w:after="0" w:line="240" w:lineRule="auto"/>
      </w:pPr>
      <w:r>
        <w:t>DOQQ</w:t>
      </w:r>
      <w:r w:rsidR="00CB1512">
        <w:t>: Digital Ortho Quarter-Quads</w:t>
      </w:r>
    </w:p>
    <w:p w:rsidR="00B43BBB" w:rsidRDefault="00B43BBB">
      <w:pPr>
        <w:spacing w:after="0" w:line="240" w:lineRule="auto"/>
      </w:pPr>
      <w:r>
        <w:t>ERDAS</w:t>
      </w:r>
      <w:r w:rsidR="00CB1512">
        <w:t xml:space="preserve">: </w:t>
      </w:r>
      <w:r w:rsidR="00CB1512" w:rsidRPr="00CB1512">
        <w:t>Earth Resources Data Analysis System</w:t>
      </w:r>
    </w:p>
    <w:p w:rsidR="00B43BBB" w:rsidRDefault="00B43BBB">
      <w:pPr>
        <w:spacing w:after="0" w:line="240" w:lineRule="auto"/>
      </w:pPr>
      <w:r>
        <w:t>ESRI</w:t>
      </w:r>
      <w:r w:rsidR="00CB1512">
        <w:t>:</w:t>
      </w:r>
      <w:r w:rsidR="00B56783">
        <w:t xml:space="preserve"> Environmental Systems Resources Institute</w:t>
      </w:r>
    </w:p>
    <w:p w:rsidR="00B43BBB" w:rsidRDefault="00B43BBB">
      <w:pPr>
        <w:spacing w:after="0" w:line="240" w:lineRule="auto"/>
      </w:pPr>
      <w:r>
        <w:t>FIPS</w:t>
      </w:r>
      <w:r w:rsidR="00CB1512">
        <w:t xml:space="preserve">: </w:t>
      </w:r>
      <w:r w:rsidR="00CB1512" w:rsidRPr="00CB1512">
        <w:t>Federal Information Processing Standards</w:t>
      </w:r>
      <w:r>
        <w:br/>
        <w:t>GIS</w:t>
      </w:r>
      <w:r w:rsidR="00CB1512">
        <w:t>:</w:t>
      </w:r>
      <w:r w:rsidR="00B56783">
        <w:t xml:space="preserve"> Geographic Information Systems</w:t>
      </w:r>
    </w:p>
    <w:p w:rsidR="00B43BBB" w:rsidRDefault="00B43BBB">
      <w:pPr>
        <w:spacing w:after="0" w:line="240" w:lineRule="auto"/>
      </w:pPr>
      <w:r>
        <w:t>GSD</w:t>
      </w:r>
      <w:r w:rsidR="00CB1512">
        <w:t>: Ground Sample Distance</w:t>
      </w:r>
    </w:p>
    <w:p w:rsidR="00B43BBB" w:rsidRDefault="00B43BBB">
      <w:pPr>
        <w:spacing w:after="0" w:line="240" w:lineRule="auto"/>
      </w:pPr>
      <w:r>
        <w:t>HRCD</w:t>
      </w:r>
      <w:r w:rsidR="00CB1512">
        <w:t>:</w:t>
      </w:r>
      <w:r w:rsidR="00B56783">
        <w:t xml:space="preserve"> High Resolution Change Detection</w:t>
      </w:r>
    </w:p>
    <w:p w:rsidR="00B43BBB" w:rsidRDefault="00B43BBB">
      <w:pPr>
        <w:spacing w:after="0" w:line="240" w:lineRule="auto"/>
      </w:pPr>
      <w:r>
        <w:t>NAD</w:t>
      </w:r>
      <w:r w:rsidR="00CB1512">
        <w:t>:</w:t>
      </w:r>
      <w:r w:rsidR="00B56783">
        <w:t xml:space="preserve"> </w:t>
      </w:r>
      <w:r w:rsidR="00CB1512">
        <w:t>North American Datum</w:t>
      </w:r>
    </w:p>
    <w:p w:rsidR="00B43BBB" w:rsidRDefault="00B43BBB">
      <w:pPr>
        <w:spacing w:after="0" w:line="240" w:lineRule="auto"/>
      </w:pPr>
      <w:r>
        <w:t>NAIP</w:t>
      </w:r>
      <w:r w:rsidR="00CB1512">
        <w:t>:</w:t>
      </w:r>
      <w:r w:rsidR="00B56783">
        <w:t xml:space="preserve"> National Agriculture Imagery Program</w:t>
      </w:r>
    </w:p>
    <w:p w:rsidR="00B43BBB" w:rsidRDefault="00B43BBB">
      <w:pPr>
        <w:spacing w:after="0" w:line="240" w:lineRule="auto"/>
      </w:pPr>
      <w:r>
        <w:t>QA</w:t>
      </w:r>
      <w:r w:rsidR="00CB1512">
        <w:t>: Quality Assurance</w:t>
      </w:r>
    </w:p>
    <w:p w:rsidR="00B43BBB" w:rsidRDefault="00B43BBB">
      <w:pPr>
        <w:spacing w:after="0" w:line="240" w:lineRule="auto"/>
      </w:pPr>
      <w:r>
        <w:t>QAPP</w:t>
      </w:r>
      <w:r w:rsidR="00CB1512">
        <w:t>:</w:t>
      </w:r>
      <w:r w:rsidR="00B56783">
        <w:t xml:space="preserve"> Quality Assurance Program Plan</w:t>
      </w:r>
    </w:p>
    <w:p w:rsidR="00B43BBB" w:rsidRDefault="00B43BBB">
      <w:pPr>
        <w:spacing w:after="0" w:line="240" w:lineRule="auto"/>
      </w:pPr>
      <w:r>
        <w:t>TIF</w:t>
      </w:r>
      <w:r w:rsidR="00B56783">
        <w:t>F</w:t>
      </w:r>
      <w:r w:rsidR="00CB1512">
        <w:t>:</w:t>
      </w:r>
      <w:r w:rsidR="00B56783">
        <w:t xml:space="preserve"> Tagged image file format</w:t>
      </w:r>
    </w:p>
    <w:p w:rsidR="00B43BBB" w:rsidRDefault="00B43BBB">
      <w:pPr>
        <w:spacing w:after="0" w:line="240" w:lineRule="auto"/>
      </w:pPr>
      <w:r>
        <w:t>WDFW</w:t>
      </w:r>
      <w:r w:rsidR="00CB1512">
        <w:t>:</w:t>
      </w:r>
      <w:r w:rsidR="00B56783">
        <w:t xml:space="preserve"> Washington Dept. of Fish &amp; </w:t>
      </w:r>
      <w:proofErr w:type="spellStart"/>
      <w:r w:rsidR="00B56783">
        <w:t>WIldlife</w:t>
      </w:r>
      <w:proofErr w:type="spellEnd"/>
    </w:p>
    <w:p w:rsidR="00B43BBB" w:rsidRDefault="00B43BBB">
      <w:pPr>
        <w:spacing w:after="0" w:line="240" w:lineRule="auto"/>
      </w:pPr>
      <w:r>
        <w:t>WDNR</w:t>
      </w:r>
      <w:r w:rsidR="00CB1512">
        <w:t>:</w:t>
      </w:r>
      <w:r w:rsidR="00B56783">
        <w:t xml:space="preserve"> Washington Dept. of natural Resources</w:t>
      </w:r>
    </w:p>
    <w:p w:rsidR="00B43BBB" w:rsidRDefault="00B43BBB">
      <w:pPr>
        <w:spacing w:after="0" w:line="240" w:lineRule="auto"/>
      </w:pPr>
      <w:r>
        <w:t>WRIA</w:t>
      </w:r>
      <w:r w:rsidR="00CB1512">
        <w:t>:</w:t>
      </w:r>
      <w:r w:rsidR="00B56783">
        <w:t xml:space="preserve"> Water Resource Inventory Area</w:t>
      </w:r>
    </w:p>
    <w:p w:rsidR="00B43BBB" w:rsidRDefault="00B43BBB">
      <w:pPr>
        <w:spacing w:after="0" w:line="240" w:lineRule="auto"/>
      </w:pPr>
    </w:p>
    <w:p w:rsidR="00727131" w:rsidRDefault="00727131">
      <w:pPr>
        <w:spacing w:after="0" w:line="240" w:lineRule="auto"/>
      </w:pPr>
      <w:r>
        <w:br w:type="page"/>
      </w:r>
    </w:p>
    <w:p w:rsidR="00727131" w:rsidRDefault="00727131" w:rsidP="00727131">
      <w:pPr>
        <w:pStyle w:val="Heading2"/>
      </w:pPr>
      <w:bookmarkStart w:id="117" w:name="_Toc371516296"/>
      <w:r>
        <w:lastRenderedPageBreak/>
        <w:t>Appendix B Methods Excerpt from manuscript in preparation</w:t>
      </w:r>
      <w:bookmarkEnd w:id="117"/>
    </w:p>
    <w:p w:rsidR="00727131" w:rsidRDefault="00727131">
      <w:pPr>
        <w:spacing w:after="0" w:line="240" w:lineRule="auto"/>
      </w:pPr>
    </w:p>
    <w:p w:rsidR="00727131" w:rsidRDefault="00727131">
      <w:pPr>
        <w:spacing w:after="0" w:line="240" w:lineRule="auto"/>
      </w:pPr>
    </w:p>
    <w:p w:rsidR="00727131" w:rsidRPr="0027541B" w:rsidRDefault="00727131" w:rsidP="00727131">
      <w:pPr>
        <w:pStyle w:val="Heading2"/>
        <w:spacing w:line="480" w:lineRule="auto"/>
        <w:rPr>
          <w:rFonts w:ascii="Times New Roman" w:hAnsi="Times New Roman"/>
        </w:rPr>
      </w:pPr>
      <w:bookmarkStart w:id="118" w:name="_Toc371516297"/>
      <w:r w:rsidRPr="00E1551D">
        <w:rPr>
          <w:rFonts w:ascii="Times New Roman" w:hAnsi="Times New Roman"/>
        </w:rPr>
        <w:t>2. Methods</w:t>
      </w:r>
      <w:bookmarkEnd w:id="118"/>
    </w:p>
    <w:p w:rsidR="00727131" w:rsidRPr="00E1551D" w:rsidRDefault="00727131" w:rsidP="00727131">
      <w:pPr>
        <w:pStyle w:val="Heading3"/>
        <w:spacing w:line="480" w:lineRule="auto"/>
      </w:pPr>
      <w:bookmarkStart w:id="119" w:name="_Toc371516298"/>
      <w:r w:rsidRPr="00E1551D">
        <w:t>2.1 Mapping “change</w:t>
      </w:r>
      <w:r>
        <w:t xml:space="preserve"> events</w:t>
      </w:r>
      <w:r w:rsidRPr="00E1551D">
        <w:t>”</w:t>
      </w:r>
      <w:bookmarkEnd w:id="119"/>
    </w:p>
    <w:p w:rsidR="00727131" w:rsidRDefault="00727131" w:rsidP="00727131">
      <w:pPr>
        <w:spacing w:line="480" w:lineRule="auto"/>
      </w:pPr>
      <w:r>
        <w:t xml:space="preserve">The overall modeling procedure is mapped out as a flow chart in figure 1. Shaded sections correspond to procedures carried out in the subsections described below. </w:t>
      </w:r>
      <w:r w:rsidRPr="00E1551D">
        <w:t xml:space="preserve">In its simplest form, </w:t>
      </w:r>
      <w:r>
        <w:t>this method</w:t>
      </w:r>
      <w:r w:rsidRPr="00E1551D">
        <w:t xml:space="preserve"> use</w:t>
      </w:r>
      <w:r>
        <w:t>s</w:t>
      </w:r>
      <w:r w:rsidRPr="00E1551D">
        <w:t xml:space="preserve"> sampling and statistical modeling to predict which spatial units (polygons) in the landscape looked like what had been coded as change </w:t>
      </w:r>
      <w:r>
        <w:t xml:space="preserve">events </w:t>
      </w:r>
      <w:r w:rsidRPr="00E1551D">
        <w:t>in the training data.  Those units</w:t>
      </w:r>
      <w:r>
        <w:t xml:space="preserve"> with some minimum predicted probability of change</w:t>
      </w:r>
      <w:r w:rsidRPr="00E1551D">
        <w:t xml:space="preserve"> were then photo interpreted, observed by an analyst, to make the final decision as to whether or not those polygons had actually changed. </w:t>
      </w:r>
      <w:r>
        <w:t xml:space="preserve">For polygons below the minimum probability threshold, a large sample was taken and observed similarly to the high probability census polygons. </w:t>
      </w:r>
      <w:r w:rsidRPr="00E1551D">
        <w:t xml:space="preserve">This method harnesses the extraordinarily sophisticated pattern recognition abilities of the human brain </w:t>
      </w:r>
      <w:r>
        <w:fldChar w:fldCharType="begin" w:fldLock="1"/>
      </w:r>
      <w:r>
        <w:instrText>ADDIN CSL_CITATION { "citationItems" : [ { "id" : "ITEM-1", "itemData" : { "ISBN" : "0123708966", "author" : [ { "dropping-particle" : "", "family" : "Ware", "given" : "Colin", "non-dropping-particle" : "", "parse-names" : false, "suffix" : "" } ], "id" : "ITEM-1", "issued" : { "date-parts" : [ [ "2008" ] ] }, "page" : "256", "publisher" : "Morgan Kaufmann", "title" : "Visual Thinking: for Design (Morgan Kaufmann Series in Interactive Technologies)", "type" : "book" }, "uris" : [ "http://www.mendeley.com/documents/?uuid=4f3257d9-4087-403e-b5ed-d2ffa7f54c1e" ] } ], "mendeley" : { "previouslyFormattedCitation" : "(Ware, 2008)" }, "properties" : { "noteIndex" : 0 }, "schema" : "https://github.com/citation-style-language/schema/raw/master/csl-citation.json" }</w:instrText>
      </w:r>
      <w:r>
        <w:fldChar w:fldCharType="separate"/>
      </w:r>
      <w:r w:rsidRPr="00727131">
        <w:rPr>
          <w:noProof/>
        </w:rPr>
        <w:t>(Ware, 2008)</w:t>
      </w:r>
      <w:r>
        <w:fldChar w:fldCharType="end"/>
      </w:r>
      <w:r>
        <w:t xml:space="preserve"> </w:t>
      </w:r>
      <w:r w:rsidRPr="00E1551D">
        <w:t xml:space="preserve">but also injects a subjective component into mapping change. Because </w:t>
      </w:r>
      <w:r>
        <w:t>the intent of this study</w:t>
      </w:r>
      <w:r w:rsidRPr="00E1551D">
        <w:t xml:space="preserve"> was </w:t>
      </w:r>
      <w:r>
        <w:t>to quantify</w:t>
      </w:r>
      <w:r w:rsidRPr="00E1551D">
        <w:t xml:space="preserve"> specific types of change</w:t>
      </w:r>
      <w:r>
        <w:t xml:space="preserve"> events</w:t>
      </w:r>
      <w:r w:rsidRPr="00E1551D">
        <w:t xml:space="preserve">, a rule set </w:t>
      </w:r>
      <w:r>
        <w:t xml:space="preserve">was developed </w:t>
      </w:r>
      <w:r w:rsidRPr="00E1551D">
        <w:t>for what would be labeled change.</w:t>
      </w:r>
    </w:p>
    <w:p w:rsidR="00727131" w:rsidRDefault="00727131" w:rsidP="00727131">
      <w:pPr>
        <w:spacing w:line="240" w:lineRule="auto"/>
      </w:pPr>
      <w:r>
        <w:br w:type="page"/>
      </w:r>
    </w:p>
    <w:p w:rsidR="00727131" w:rsidRDefault="00727131" w:rsidP="00727131">
      <w:pPr>
        <w:spacing w:line="480" w:lineRule="auto"/>
      </w:pPr>
      <w:proofErr w:type="gramStart"/>
      <w:r w:rsidRPr="00944650">
        <w:rPr>
          <w:b/>
        </w:rPr>
        <w:lastRenderedPageBreak/>
        <w:t>Figure 1</w:t>
      </w:r>
      <w:r>
        <w:t>.</w:t>
      </w:r>
      <w:proofErr w:type="gramEnd"/>
      <w:r>
        <w:t xml:space="preserve"> </w:t>
      </w:r>
      <w:proofErr w:type="gramStart"/>
      <w:r>
        <w:t>Flowchart of overall change mapping methodology.</w:t>
      </w:r>
      <w:proofErr w:type="gramEnd"/>
      <w:r>
        <w:t xml:space="preserve"> Bolded numbers indicate the methods section that describes the steps within the associated box.</w:t>
      </w:r>
    </w:p>
    <w:p w:rsidR="00727131" w:rsidRPr="00E1551D" w:rsidRDefault="00727131" w:rsidP="00727131">
      <w:pPr>
        <w:spacing w:line="480" w:lineRule="auto"/>
        <w:jc w:val="center"/>
      </w:pPr>
      <w:r>
        <w:rPr>
          <w:noProof/>
          <w:lang w:bidi="ar-SA"/>
        </w:rPr>
        <w:drawing>
          <wp:inline distT="0" distB="0" distL="0" distR="0" wp14:anchorId="379690E3" wp14:editId="26413832">
            <wp:extent cx="4629017" cy="6737973"/>
            <wp:effectExtent l="0" t="0" r="63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CD-FlowChart-0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29017" cy="6737973"/>
                    </a:xfrm>
                    <a:prstGeom prst="rect">
                      <a:avLst/>
                    </a:prstGeom>
                  </pic:spPr>
                </pic:pic>
              </a:graphicData>
            </a:graphic>
          </wp:inline>
        </w:drawing>
      </w:r>
    </w:p>
    <w:p w:rsidR="00727131" w:rsidRPr="00E1551D" w:rsidRDefault="00727131" w:rsidP="00727131">
      <w:pPr>
        <w:spacing w:line="480" w:lineRule="auto"/>
      </w:pPr>
      <w:r>
        <w:lastRenderedPageBreak/>
        <w:t xml:space="preserve">Changes of interest were </w:t>
      </w:r>
      <w:r w:rsidRPr="00E1551D">
        <w:t xml:space="preserve"> specifically </w:t>
      </w:r>
      <w:r>
        <w:t xml:space="preserve">focused on </w:t>
      </w:r>
      <w:r w:rsidRPr="00E1551D">
        <w:t xml:space="preserve">loss of ecological function, where the primary functions captured are changes in hydrologic resistance and loss of natural or semi-natural habitat </w:t>
      </w:r>
      <w:r w:rsidRPr="00E1551D">
        <w:fldChar w:fldCharType="begin" w:fldLock="1"/>
      </w:r>
      <w:r>
        <w:instrText>ADDIN CSL_CITATION { "citationItems" : [ { "id" : "ITEM-1", "itemData" : { "DOI" : "10.1111/j.1752-1688.2005.tb03755.x", "ISSN" : "1093474X", "abstract" : "An assessment of physical conditions in urban streams of the Puget Sound region, coupled with spatially explicit watershed characterizations, demonstrates the importance of spatial scale, drainage network connectivity, and longitudinal downstream trends when considering the effects of urbanization on streams. A rapid stream assessment technique and a multimetric index were used to describe the physical conditions of multiple reaches in four watersheds. Watersheds were characterized using geographic information system (GIS) derived landscape metrics that represent the magnitude of urbanization at three spatial scales and the connectivity of urban land. Physical conditions, as measured by the physical stream conditions index (PSCI), were best explained for the watersheds by two landscape metrics: quantity of intense and grassy urban land in the subwatershed and quantity of intense and grassy urban land within 500 m of the site (R-2 = 0.52, p &lt; 0.0005). A multiple regression of PSCI with these metrics and an additional connectivity metric (proximity of a road crossing) provided the best model for the three urban watersheds (R-2 = 0.41, p &lt; 0.0005). Analyses of longitudinal trends in PSCI within the three urban watersheds showed that conditions improved when a stream flowed through an intact riparian buffer with forest or wetland vegetation and without road crossings. Results demonstrate that information on spatial scale and patterns of urbanization is essential to understanding and successfully managing urban streams.", "author" : [ { "dropping-particle" : "", "family" : "McBride", "given" : "Maeve", "non-dropping-particle" : "", "parse-names" : false, "suffix" : "" }, { "dropping-particle" : "", "family" : "Booth", "given" : "Derek B", "non-dropping-particle" : "", "parse-names" : false, "suffix" : "" } ], "container-title" : "Journal Of The American Water Resources Association", "id" : "ITEM-1", "issue" : "3", "issued" : { "date-parts" : [ [ "2005" ] ] }, "page" : "565-580", "title" : "Urban Impacts on Physical Stream Condition: Effects of Spatial Scale, Connectivity, and Longitudinal Trends", "type" : "article-journal", "volume" : "41" }, "uris" : [ "http://www.mendeley.com/documents/?uuid=dd34cfc9-e59a-4e5b-aeab-55451bdbb11c" ] }, { "id" : "ITEM-2", "itemData" : { "DOI" : "10.1016/j.jhydrol.2008.10.017", "ISSN" : "00221694", "author" : [ { "dropping-particle" : "", "family" : "Randhir", "given" : "Timothy O.", "non-dropping-particle" : "", "parse-names" : false, "suffix" : "" }, { "dropping-particle" : "", "family" : "Hawes", "given" : "Ashley G.", "non-dropping-particle" : "", "parse-names" : false, "suffix" : "" } ], "container-title" : "Journal of Hydrology", "id" : "ITEM-2", "issue" : "1-2", "issued" : { "date-parts" : [ [ "2009", "1" ] ] }, "page" : "182-199", "publisher" : "Elsevier B.V.", "title" : "Watershed land use and aquatic ecosystem response: Ecohydrologic approach to conservation policy", "type" : "article-journal", "volume" : "364" }, "uris" : [ "http://www.mendeley.com/documents/?uuid=88113d61-143d-40b8-b545-d1793173a0af" ] } ], "mendeley" : { "previouslyFormattedCitation" : "(McBride &amp; Booth, 2005; Randhir &amp; Hawes, 2009)" }, "properties" : { "noteIndex" : 0 }, "schema" : "https://github.com/citation-style-language/schema/raw/master/csl-citation.json" }</w:instrText>
      </w:r>
      <w:r w:rsidRPr="00E1551D">
        <w:fldChar w:fldCharType="separate"/>
      </w:r>
      <w:r w:rsidRPr="00727131">
        <w:rPr>
          <w:noProof/>
        </w:rPr>
        <w:t>(McBride &amp; Booth, 2005; Randhir &amp; Hawes, 2009)</w:t>
      </w:r>
      <w:r w:rsidRPr="00E1551D">
        <w:fldChar w:fldCharType="end"/>
      </w:r>
      <w:r w:rsidRPr="00E1551D">
        <w:t>. This type of change is the result of three major drivers or mechanisms: 1) development, 2) forestry, and 3) natural change that represent permanent anthropogenic change, transient anthropogenic change, and non-anthropogenic change. Changes mapped as development were typically those showing new structures, an appearance of site preparation for building or were in close proximity to urban development. Changes events were mapped as natural where they appeared to be the result of stream erosion, landslides or storm/fire damage. Tree clearing that showed no signs of site preparation or exhibited some obvious vegetative regrowth was labeled as forestry. This class is a catchall for areas of obvious tree clearing which may or may not result in regrowth and are sometimes referred to as forestry/</w:t>
      </w:r>
      <w:r>
        <w:t>unknown</w:t>
      </w:r>
      <w:r w:rsidRPr="00E1551D">
        <w:t xml:space="preserve">.  As future maps are produced these determinations can be revisited and updated as new information is gathered.  </w:t>
      </w:r>
    </w:p>
    <w:p w:rsidR="00727131" w:rsidRPr="00E1551D" w:rsidRDefault="00727131" w:rsidP="00727131">
      <w:pPr>
        <w:spacing w:line="480" w:lineRule="auto"/>
      </w:pPr>
      <w:r w:rsidRPr="00E1551D">
        <w:t xml:space="preserve">The statistical modeling phase only predicts the binary response of change/no-change. Thus, during the training phase, detailed below, polygons are simply labeled as change/no-change using the above criteria. As such the model provides a probability of change for each polygon. In the final accuracy assessment step, the analyst makes the determination as to whether a polygon is mapped as change or not. This also provides an opportunity to note one of the three mechanisms of change, but this assessment is not modeled, it is assessed by the observer at the time of verification. </w:t>
      </w:r>
    </w:p>
    <w:p w:rsidR="00727131" w:rsidRPr="00E1551D" w:rsidRDefault="00727131" w:rsidP="00727131">
      <w:pPr>
        <w:spacing w:line="480" w:lineRule="auto"/>
      </w:pPr>
      <w:r w:rsidRPr="00E1551D">
        <w:t xml:space="preserve">While change rates are one of numerous potential analytical results of this analysis, the location and characteristics of individual change events are </w:t>
      </w:r>
      <w:r>
        <w:t>the</w:t>
      </w:r>
      <w:r w:rsidRPr="00E1551D">
        <w:t xml:space="preserve"> basic output. Therefore the change definition and locational precision are paramount to supporting future assessments when combined with other data.  As a natural resource issue, managers are concerned with mapping urbanization events, activities with long-term hydrologic implications and the reduction and fragmentation of natural and semi-natural </w:t>
      </w:r>
      <w:r w:rsidRPr="00E1551D">
        <w:lastRenderedPageBreak/>
        <w:t xml:space="preserve">areas.  Ground permeability is a key factor in assessing the maintenance of natural function </w:t>
      </w:r>
      <w:r w:rsidRPr="00E1551D">
        <w:fldChar w:fldCharType="begin" w:fldLock="1"/>
      </w:r>
      <w:r>
        <w:instrText>ADDIN CSL_CITATION { "citationItems" : [ { "id" : "ITEM-1", "itemData" : { "DOI" : "10.1111/j.1752-1688.2002.tb01000.x", "ISSN" : "1093474X", "abstract" : "For 20 years, King County, Washington, has implemented progressively more demanding structural and nonstructural strategies in an attempt to protect aquatic resources and declining salmon populations from the cumulative effects of urbanization. This history holds lessons for planners, engineers, and resource managers throughout other urbanizing regions. Detention ponds, even with increasingly restrictive designs, have still proven inadequate to prevent channel erosion, Costly structural retrofits of urbanized watersheds can mitigate certain problems, such as flooding or erosion, but cannot restore the predevelopment flow regime or habitat conditions. Widespread conversion of forest to pasture or grass in rural areas, generally unregulated by most jurisdictions, degrades aquatic systems even when watershed imperviousness remains low. Preservation of aquatic resources in developing areas will require integrated mitigation, which must including impervious-surface limits, forest-retention policies, stormwater detention, riparian-buffer maintenance, and protection of wetlands and unstable slopes. New management goals are needed for those watersheds whose existing development precludes significant ecosystem recovery; the same goals cannot be achieved in both developed and undeveloped watersheds.", "author" : [ { "dropping-particle" : "", "family" : "Booth", "given" : "Derek B", "non-dropping-particle" : "", "parse-names" : false, "suffix" : "" }, { "dropping-particle" : "", "family" : "Hartley", "given" : "David", "non-dropping-particle" : "", "parse-names" : false, "suffix" : "" }, { "dropping-particle" : "", "family" : "Jackson", "given" : "Rhett", "non-dropping-particle" : "", "parse-names" : false, "suffix" : "" } ], "container-title" : "Journal Of The American Water Resources Association", "id" : "ITEM-1", "issue" : "3", "issued" : { "date-parts" : [ [ "2002" ] ] }, "page" : "835-845", "title" : "Forest Cover, Impervious-Surface Area, and the Mitigation of Stormwater Impacts", "type" : "article-journal", "volume" : "38" }, "uris" : [ "http://www.mendeley.com/documents/?uuid=21488768-c294-447c-8a98-f23c17517cc6" ] } ], "mendeley" : { "previouslyFormattedCitation" : "(Booth, Hartley, &amp; Jackson, 2002)" }, "properties" : { "noteIndex" : 0 }, "schema" : "https://github.com/citation-style-language/schema/raw/master/csl-citation.json" }</w:instrText>
      </w:r>
      <w:r w:rsidRPr="00E1551D">
        <w:fldChar w:fldCharType="separate"/>
      </w:r>
      <w:r w:rsidRPr="00727131">
        <w:rPr>
          <w:noProof/>
        </w:rPr>
        <w:t>(Booth, Hartley, &amp; Jackson, 2002)</w:t>
      </w:r>
      <w:r w:rsidRPr="00E1551D">
        <w:fldChar w:fldCharType="end"/>
      </w:r>
      <w:r w:rsidRPr="00E1551D">
        <w:t xml:space="preserve">. For that reason the loss of vegetative cover or the conversion to impermeable surfaces are useful indicators of a landscape’s trajectory with regard to ecosystem services </w:t>
      </w:r>
      <w:r w:rsidRPr="00E1551D">
        <w:fldChar w:fldCharType="begin" w:fldLock="1"/>
      </w:r>
      <w:r>
        <w:instrText>ADDIN CSL_CITATION { "citationItems" : [ { "id" : "ITEM-1", "itemData" : { "author" : [ { "dropping-particle" : "", "family" : "Snyder", "given" : "MN", "non-dropping-particle" : "", "parse-names" : false, "suffix" : "" }, { "dropping-particle" : "", "family" : "Goetz", "given" : "SJ", "non-dropping-particle" : "", "parse-names" : false, "suffix" : "" }, { "dropping-particle" : "", "family" : "Wright", "given" : "RK", "non-dropping-particle" : "", "parse-names" : false, "suffix" : "" } ], "container-title" : "JAWRA Journal of the American Water Resources Association", "id" : "ITEM-1", "issued" : { "date-parts" : [ [ "2005" ] ] }, "page" : "659-677", "title" : "Stream Health Rankings Predicted by Satellite Derived Land Cover Metrics", "type" : "article-journal", "volume" : "June" }, "uris" : [ "http://www.mendeley.com/documents/?uuid=c491c488-68e8-4718-8eb3-051c1399fc4b" ] } ], "mendeley" : { "previouslyFormattedCitation" : "(Snyder, Goetz, &amp; Wright, 2005)" }, "properties" : { "noteIndex" : 0 }, "schema" : "https://github.com/citation-style-language/schema/raw/master/csl-citation.json" }</w:instrText>
      </w:r>
      <w:r w:rsidRPr="00E1551D">
        <w:fldChar w:fldCharType="separate"/>
      </w:r>
      <w:r w:rsidRPr="00727131">
        <w:rPr>
          <w:noProof/>
        </w:rPr>
        <w:t>(Snyder, Goetz, &amp; Wright, 2005)</w:t>
      </w:r>
      <w:r w:rsidRPr="00E1551D">
        <w:fldChar w:fldCharType="end"/>
      </w:r>
      <w:r w:rsidRPr="00E1551D">
        <w:t xml:space="preserve">. From a remote sensing standpoint, loss of vegetative cover can range from cutting down old growth forests to clearing </w:t>
      </w:r>
      <w:r>
        <w:t>invasive shrubs</w:t>
      </w:r>
      <w:r w:rsidRPr="00E1551D">
        <w:t xml:space="preserve"> to harvesting an annual crop. From an analyst’s perspective, a decision must be made as to which of these changes is important </w:t>
      </w:r>
      <w:r>
        <w:t>to</w:t>
      </w:r>
      <w:r w:rsidRPr="00E1551D">
        <w:t xml:space="preserve"> document</w:t>
      </w:r>
      <w:r>
        <w:t>.</w:t>
      </w:r>
      <w:r w:rsidRPr="00E1551D">
        <w:t xml:space="preserve"> These changes are obviously not all equal nor do their effects necessarily play out over similar time scales. An old-growth or even regrown forest can take decades to centuries to regain its initial ecological function. Crops will return the following year (with slightly altered soil conditions) and invasive shrubs may return within a few years.  The goal here in mapping the loss of vegetative cover is to capture the former change, the loss of trees or mature shrubs. Crop harvest and simple mechanical clearing are removed from mapped changes where detectable.  Secondarily the conversion from vegetation or bare ground to impervious surface is an abrupt, rarely reversed change </w:t>
      </w:r>
      <w:r w:rsidRPr="00E1551D">
        <w:fldChar w:fldCharType="begin" w:fldLock="1"/>
      </w:r>
      <w:r>
        <w:instrText>ADDIN CSL_CITATION { "citationItems" : [ { "id" : "ITEM-1", "itemData" : { "author" : [ { "dropping-particle" : "", "family" : "Pontius", "given" : "R G", "non-dropping-particle" : "", "parse-names" : false, "suffix" : "" }, { "dropping-particle" : "", "family" : "Shusas", "given" : "E", "non-dropping-particle" : "", "parse-names" : false, "suffix" : "" }, { "dropping-particle" : "", "family" : "McEachern", "given" : "M", "non-dropping-particle" : "", "parse-names" : false, "suffix" : "" } ], "container-title" : "Agriculture, Ecosystems and Environment", "id" : "ITEM-1", "issue" : "2-3", "issued" : { "date-parts" : [ [ "2004" ] ] }, "page" : "251-268", "title" : "Detecting important categorical land changes while accounting for persistence", "type" : "article-journal", "volume" : "101" }, "uris" : [ "http://www.mendeley.com/documents/?uuid=29e1e017-feaf-40c3-b974-da9afd806278" ] } ], "mendeley" : { "previouslyFormattedCitation" : "(R G Pontius, Shusas, &amp; McEachern, 2004)" }, "properties" : { "noteIndex" : 0 }, "schema" : "https://github.com/citation-style-language/schema/raw/master/csl-citation.json" }</w:instrText>
      </w:r>
      <w:r w:rsidRPr="00E1551D">
        <w:fldChar w:fldCharType="separate"/>
      </w:r>
      <w:r w:rsidRPr="00727131">
        <w:rPr>
          <w:noProof/>
        </w:rPr>
        <w:t>(R G Pontius, Shusas, &amp; McEachern, 2004)</w:t>
      </w:r>
      <w:r w:rsidRPr="00E1551D">
        <w:fldChar w:fldCharType="end"/>
      </w:r>
      <w:r>
        <w:t xml:space="preserve"> </w:t>
      </w:r>
      <w:r w:rsidRPr="00E1551D">
        <w:t xml:space="preserve">and is always mapped. The quality of altered habitats is not assessed here, but is left to further investigation during studies utilizing the outputs of this analysis along with known or mapped distributions of specific ecological systems or species distributions. </w:t>
      </w:r>
    </w:p>
    <w:p w:rsidR="00727131" w:rsidRPr="00E1551D" w:rsidRDefault="00727131" w:rsidP="00727131">
      <w:pPr>
        <w:pStyle w:val="Heading3"/>
        <w:spacing w:line="480" w:lineRule="auto"/>
      </w:pPr>
      <w:bookmarkStart w:id="120" w:name="_Toc371516299"/>
      <w:r w:rsidRPr="00E1551D">
        <w:t>2.2 Image data processing</w:t>
      </w:r>
      <w:bookmarkEnd w:id="120"/>
    </w:p>
    <w:p w:rsidR="00727131" w:rsidRPr="00E1551D" w:rsidRDefault="00727131" w:rsidP="00727131">
      <w:pPr>
        <w:spacing w:line="480" w:lineRule="auto"/>
      </w:pPr>
      <w:r w:rsidRPr="00E1551D">
        <w:t>High resolution aerial imagery (1 m) from the National Agriculture I</w:t>
      </w:r>
      <w:r>
        <w:t>mage</w:t>
      </w:r>
      <w:r w:rsidRPr="00E1551D">
        <w:t>ry Program (NAIP) was used as the primary data source. These data are being widely explored for their utility in providing land-cover/land-use and change detection information</w:t>
      </w:r>
      <w:r>
        <w:t xml:space="preserve"> </w:t>
      </w:r>
      <w:r>
        <w:fldChar w:fldCharType="begin" w:fldLock="1"/>
      </w:r>
      <w:r>
        <w:instrText>ADDIN CSL_CITATION { "citationItems" : [ { "id" : "ITEM-1", "itemData" : { "author" : [ { "dropping-particle" : "", "family" : "Liknes", "given" : "GC", "non-dropping-particle" : "", "parse-names" : false, "suffix" : "" }, { "dropping-particle" : "", "family" : "Perry", "given" : "CH", "non-dropping-particle" : "", "parse-names" : false, "suffix" : "" }, { "dropping-particle" : "", "family" : "Meneguzzo", "given" : "DM", "non-dropping-particle" : "", "parse-names" : false, "suffix" : "" } ], "container-title" : "Journal of Terrestrial Observation", "id" : "ITEM-1", "issue" : "1", "issued" : { "date-parts" : [ [ "2010" ] ] }, "title" : "Assessing tree cover in agricultural landscapes using high-resolution aerial imagery", "type" : "article-journal", "volume" : "2" }, "uris" : [ "http://www.mendeley.com/documents/?uuid=ca18229e-7a32-4986-99ce-2836503e63cc" ] }, { "id" : "ITEM-2", "itemData" : { "DOI" : "10.1111/j.1752-1688.2010.00424.x", "ISSN" : "1093474X", "author" : [ { "dropping-particle" : "", "family" : "Claggett", "given" : "Peter R.", "non-dropping-particle" : "", "parse-names" : false, "suffix" : "" }, { "dropping-particle" : "", "family" : "Okay", "given" : "Judy a.", "non-dropping-particle" : "", "parse-names" : false, "suffix" : "" }, { "dropping-particle" : "V.", "family" : "Stehman", "given" : "Stephen", "non-dropping-particle" : "", "parse-names" : false, "suffix" : "" } ], "container-title" : "JAWRA Journal of the American Water Resources Association", "id" : "ITEM-2", "issue" : "2", "issued" : { "date-parts" : [ [ "2010", "4" ] ] }, "page" : "334-343", "title" : "Monitoring Regional Riparian Forest Cover Change Using Stratified Sampling and Multiresolution Imagery", "type" : "article-journal", "volume" : "46" }, "uris" : [ "http://www.mendeley.com/documents/?uuid=535dead3-9d07-4041-a26b-ab506e161ac2" ] }, { "id" : "ITEM-3", "itemData" : { "DOI" : "10.3390/rs3102243", "ISSN" : "2072-4292", "author" : [ { "dropping-particle" : "", "family" : "Moskal", "given" : "L. Monika", "non-dropping-particle" : "", "parse-names" : false, "suffix" : "" }, { "dropping-particle" : "", "family" : "Styers", "given" : "Diane M.", "non-dropping-particle" : "", "parse-names" : false, "suffix" : "" }, { "dropping-particle" : "", "family" : "Halabisky", "given" : "Meghan", "non-dropping-particle" : "", "parse-names" : false, "suffix" : "" } ], "container-title" : "Remote Sensing", "id" : "ITEM-3", "issue" : "12", "issued" : { "date-parts" : [ [ "2011", "10", "21" ] ] }, "page" : "2243-2262", "title" : "Monitoring Urban Tree Cover Using Object-Based Image Analysis and Public Domain Remotely Sensed Data", "type" : "article-journal", "volume" : "3" }, "uris" : [ "http://www.mendeley.com/documents/?uuid=d2059abb-a5e3-4b15-aa19-4323990df3f7" ] } ], "mendeley" : { "previouslyFormattedCitation" : "(Claggett, Okay, &amp; Stehman, 2010; Liknes, Perry, &amp; Meneguzzo, 2010; Moskal, Styers, &amp; Halabisky, 2011)" }, "properties" : { "noteIndex" : 0 }, "schema" : "https://github.com/citation-style-language/schema/raw/master/csl-citation.json" }</w:instrText>
      </w:r>
      <w:r>
        <w:fldChar w:fldCharType="separate"/>
      </w:r>
      <w:r w:rsidRPr="00727131">
        <w:rPr>
          <w:noProof/>
        </w:rPr>
        <w:t>(Claggett, Okay, &amp; Stehman, 2010; Liknes, Perry, &amp; Meneguzzo, 2010; Moskal, Styers, &amp; Halabisky, 2011)</w:t>
      </w:r>
      <w:r>
        <w:fldChar w:fldCharType="end"/>
      </w:r>
      <w:r w:rsidRPr="00E1551D">
        <w:t xml:space="preserve">. Washington has complete state NAIP data for 2006, 2009 and 2011. The state of Washington is split into 62 Water Resource Inventory Areas (WRIAs) often using major river watershed boundaries that range in size from about 50,000 ha to over </w:t>
      </w:r>
      <w:r>
        <w:t>700,000</w:t>
      </w:r>
      <w:r w:rsidRPr="00E1551D">
        <w:t xml:space="preserve"> </w:t>
      </w:r>
      <w:r w:rsidRPr="00E1551D">
        <w:lastRenderedPageBreak/>
        <w:t>ha. Nineteen WRIAs occur around Puget Sound and to date 1</w:t>
      </w:r>
      <w:r>
        <w:t>5</w:t>
      </w:r>
      <w:r w:rsidRPr="00E1551D">
        <w:t xml:space="preserve"> have </w:t>
      </w:r>
      <w:r>
        <w:t xml:space="preserve">been </w:t>
      </w:r>
      <w:r w:rsidRPr="00E1551D">
        <w:t xml:space="preserve">mapped for the 2006-2009 time </w:t>
      </w:r>
      <w:proofErr w:type="gramStart"/>
      <w:r w:rsidRPr="00E1551D">
        <w:t>interval</w:t>
      </w:r>
      <w:proofErr w:type="gramEnd"/>
      <w:r w:rsidRPr="00E1551D">
        <w:t xml:space="preserve"> using an evolving set of the methods discussed here. </w:t>
      </w:r>
    </w:p>
    <w:p w:rsidR="00727131" w:rsidRPr="00E1551D" w:rsidRDefault="00727131" w:rsidP="00727131">
      <w:pPr>
        <w:spacing w:line="480" w:lineRule="auto"/>
      </w:pPr>
      <w:r w:rsidRPr="00E1551D">
        <w:t xml:space="preserve">Georectified image data </w:t>
      </w:r>
      <w:r>
        <w:t>were</w:t>
      </w:r>
      <w:r w:rsidRPr="00E1551D">
        <w:t xml:space="preserve"> acquired from the WA Dept. of Natural Resources in 10km x 10km tiles. Individual WRIAs were used as areas of analysis and whole WRIA mosaics were created for the two time periods.  The 2006 data had three visible spectral bands and was delivered at an 18 inch resolution. The 2006 data was rescaled in Erdas Imagine to one meter to match the resolution of the 2009 data. Additionally, the 2009 data included a fourth band covering the near infra-red spectrum. A change image was generated by subtracting the 2006 three band data from the three visible bands of the 2009 data. </w:t>
      </w:r>
    </w:p>
    <w:p w:rsidR="00727131" w:rsidRDefault="00727131" w:rsidP="00727131">
      <w:pPr>
        <w:spacing w:line="480" w:lineRule="auto"/>
      </w:pPr>
      <w:r w:rsidRPr="00E1551D">
        <w:t xml:space="preserve">For the 2009 data the Normalized Difference Vegetation Index (NDVI) was calculated using the red and infra-red bands according to </w:t>
      </w:r>
      <w:r w:rsidRPr="00E1551D">
        <w:fldChar w:fldCharType="begin" w:fldLock="1"/>
      </w:r>
      <w:r>
        <w:instrText>ADDIN CSL_CITATION { "citationItems" : [ { "id" : "ITEM-1", "itemData" : { "DOI" : "10.1016/j.rse.2003.07.009", "ISBN" : "3013149299", "ISSN" : "00344257", "author" : [ { "dropping-particle" : "", "family" : "Goward", "given" : "Samuel N", "non-dropping-particle" : "", "parse-names" : false, "suffix" : "" }, { "dropping-particle" : "", "family" : "Davis", "given" : "Paul E", "non-dropping-particle" : "", "parse-names" : false, "suffix" : "" }, { "dropping-particle" : "", "family" : "Fleming", "given" : "David", "non-dropping-particle" : "", "parse-names" : false, "suffix" : "" }, { "dropping-particle" : "", "family" : "Miller", "given" : "Lee", "non-dropping-particle" : "", "parse-names" : false, "suffix" : "" }, { "dropping-particle" : "", "family" : "Townshend", "given" : "John R", "non-dropping-particle" : "", "parse-names" : false, "suffix" : "" } ], "container-title" : "Remote Sensing of Environment", "id" : "ITEM-1", "issue" : "1-2", "issued" : { "date-parts" : [ [ "2003", "11" ] ] }, "page" : "80-99", "title" : "Empirical comparison of Landsat 7 and IKONOS multispectral measurements for selected Earth Observation System (EOS) validation sites", "type" : "article-journal", "volume" : "88" }, "uris" : [ "http://www.mendeley.com/documents/?uuid=3ddf0273-e004-4920-abc9-0e5e8e3213b0" ] } ], "mendeley" : { "previouslyFormattedCitation" : "(Goward, Davis, Fleming, Miller, &amp; Townshend, 2003)" }, "properties" : { "noteIndex" : 0 }, "schema" : "https://github.com/citation-style-language/schema/raw/master/csl-citation.json" }</w:instrText>
      </w:r>
      <w:r w:rsidRPr="00E1551D">
        <w:fldChar w:fldCharType="separate"/>
      </w:r>
      <w:r w:rsidRPr="00727131">
        <w:rPr>
          <w:noProof/>
        </w:rPr>
        <w:t>(Goward, Davis, Fleming, Miller, &amp; Townshend, 2003)</w:t>
      </w:r>
      <w:r w:rsidRPr="00E1551D">
        <w:fldChar w:fldCharType="end"/>
      </w:r>
      <w:r w:rsidRPr="00E1551D">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81"/>
        <w:gridCol w:w="495"/>
      </w:tblGrid>
      <w:tr w:rsidR="00727131" w:rsidTr="00857569">
        <w:trPr>
          <w:trHeight w:val="744"/>
        </w:trPr>
        <w:tc>
          <w:tcPr>
            <w:tcW w:w="9648" w:type="dxa"/>
          </w:tcPr>
          <w:p w:rsidR="00727131" w:rsidRDefault="00727131" w:rsidP="00857569">
            <w:pPr>
              <w:spacing w:line="480" w:lineRule="auto"/>
              <w:jc w:val="center"/>
            </w:pPr>
            <w:r w:rsidRPr="00AA7DAD">
              <w:rPr>
                <w:rFonts w:ascii="Calibri" w:eastAsia="Times New Roman" w:hAnsi="Calibri"/>
                <w:position w:val="-24"/>
              </w:rPr>
              <w:object w:dxaOrig="920" w:dyaOrig="620">
                <v:shape id="_x0000_i1027" type="#_x0000_t75" style="width:45.6pt;height:31.7pt" o:ole="">
                  <v:imagedata r:id="rId19" o:title=""/>
                </v:shape>
                <o:OLEObject Type="Embed" ProgID="Equation.3" ShapeID="_x0000_i1027" DrawAspect="Content" ObjectID="_1467799158" r:id="rId20"/>
              </w:object>
            </w:r>
          </w:p>
        </w:tc>
        <w:tc>
          <w:tcPr>
            <w:tcW w:w="497" w:type="dxa"/>
          </w:tcPr>
          <w:p w:rsidR="00727131" w:rsidRDefault="00727131" w:rsidP="00857569">
            <w:pPr>
              <w:spacing w:line="480" w:lineRule="auto"/>
              <w:jc w:val="center"/>
            </w:pPr>
            <w:r>
              <w:t>(</w:t>
            </w:r>
            <w:r w:rsidRPr="00E1551D">
              <w:t>1</w:t>
            </w:r>
            <w:r>
              <w:t>)</w:t>
            </w:r>
          </w:p>
        </w:tc>
      </w:tr>
    </w:tbl>
    <w:p w:rsidR="00727131" w:rsidRPr="00E1551D" w:rsidRDefault="00727131" w:rsidP="00727131">
      <w:pPr>
        <w:spacing w:line="480" w:lineRule="auto"/>
      </w:pPr>
      <w:r w:rsidRPr="00E1551D">
        <w:t xml:space="preserve">  This NDVI layer provides a tool for separating areas with and without vegetation and also provides a saturating spectral measure of vegetative abundance. A 9x9 pixel simple-variance layer was calculated for the infra-red band </w:t>
      </w:r>
      <w:r w:rsidRPr="00E1551D">
        <w:fldChar w:fldCharType="begin" w:fldLock="1"/>
      </w:r>
      <w:r>
        <w:instrText>ADDIN CSL_CITATION { "citationItems" : [ { "id" : "ITEM-1", "itemData" : { "author" : [ { "dropping-particle" : "", "family" : "Ehlers", "given" : "Manfred", "non-dropping-particle" : "", "parse-names" : false, "suffix" : "" }, { "dropping-particle" : "", "family" : "Gaehler", "given" : "Monika", "non-dropping-particle" : "", "parse-names" : false, "suffix" : "" }, { "dropping-particle" : "", "family" : "Janowsky", "given" : "Ronald", "non-dropping-particle" : "", "parse-names" : false, "suffix" : "" } ], "container-title" : "Photogrammetric Engineering &amp; Remote Sensing", "id" : "ITEM-1", "issue" : "July", "issued" : { "date-parts" : [ [ "2006" ] ] }, "page" : "835-844", "title" : "Automated techniques for environmental monitoring and change analyses for ultra high-resolution remote sensing data", "type" : "article-journal", "volume" : "7" }, "uris" : [ "http://www.mendeley.com/documents/?uuid=51c26ecd-ff06-45bf-8f86-44053006fd5b" ] } ], "mendeley" : { "previouslyFormattedCitation" : "(Ehlers, Gaehler, &amp; Janowsky, 2006)" }, "properties" : { "noteIndex" : 0 }, "schema" : "https://github.com/citation-style-language/schema/raw/master/csl-citation.json" }</w:instrText>
      </w:r>
      <w:r w:rsidRPr="00E1551D">
        <w:fldChar w:fldCharType="separate"/>
      </w:r>
      <w:r w:rsidRPr="00727131">
        <w:rPr>
          <w:noProof/>
        </w:rPr>
        <w:t>(Ehlers, Gaehler, &amp; Janowsky, 2006)</w:t>
      </w:r>
      <w:r w:rsidRPr="00E1551D">
        <w:fldChar w:fldCharType="end"/>
      </w:r>
      <w:r w:rsidRPr="00E1551D">
        <w:t xml:space="preserve">. This layer was intended to help differentiate dark homogenous crops from similarly dark forested areas when aggregated as segments. These two layers were added to the 4-band 2009 image to create a six-layer data stack for 2009. </w:t>
      </w:r>
    </w:p>
    <w:p w:rsidR="00727131" w:rsidRPr="00E1551D" w:rsidRDefault="00727131" w:rsidP="00727131">
      <w:pPr>
        <w:pStyle w:val="Heading3"/>
        <w:spacing w:line="480" w:lineRule="auto"/>
      </w:pPr>
      <w:bookmarkStart w:id="121" w:name="_Toc371516300"/>
      <w:bookmarkStart w:id="122" w:name="_GoBack"/>
      <w:bookmarkEnd w:id="122"/>
      <w:r w:rsidRPr="00E1551D">
        <w:t>2.3 Land Cover modeling</w:t>
      </w:r>
      <w:bookmarkEnd w:id="121"/>
    </w:p>
    <w:p w:rsidR="00727131" w:rsidRPr="00E1551D" w:rsidRDefault="00727131" w:rsidP="00727131">
      <w:pPr>
        <w:spacing w:line="480" w:lineRule="auto"/>
      </w:pPr>
      <w:r w:rsidRPr="00E1551D">
        <w:t>This study focused on WRIA 10, one of the 19 Puget Sound watersheds. WRIA 10 encompasses the Puyallup and White river basins and ranges from Tacoma at sea level to the top of Mount Rainier</w:t>
      </w:r>
      <w:r>
        <w:t xml:space="preserve"> (F</w:t>
      </w:r>
      <w:r w:rsidRPr="00E1551D">
        <w:t xml:space="preserve">igure </w:t>
      </w:r>
      <w:r>
        <w:lastRenderedPageBreak/>
        <w:t>2</w:t>
      </w:r>
      <w:r w:rsidRPr="00E1551D">
        <w:t xml:space="preserve">). It covers 272,932 ha with an elevation range from 0 to 4,394 m. National Parks and forests make up just over 40% of the total area, occupying the upper range of elevations. </w:t>
      </w:r>
    </w:p>
    <w:p w:rsidR="00727131" w:rsidRDefault="00727131" w:rsidP="00727131">
      <w:pPr>
        <w:spacing w:line="480" w:lineRule="auto"/>
      </w:pPr>
      <w:r w:rsidRPr="00E1551D">
        <w:t xml:space="preserve">Unsupervised classification was used to convert  the pixel data into a land cover map </w:t>
      </w:r>
      <w:r w:rsidRPr="00E1551D">
        <w:fldChar w:fldCharType="begin" w:fldLock="1"/>
      </w:r>
      <w:r>
        <w:instrText>ADDIN CSL_CITATION { "citationItems" : [ { "id" : "ITEM-1", "itemData" : { "ISBN" : "0387848576", "author" : [ { "dropping-particle" : "", "family" : "Hastie", "given" : "Trevor", "non-dropping-particle" : "", "parse-names" : false, "suffix" : "" }, { "dropping-particle" : "", "family" : "Tibshirani", "given" : "Robert", "non-dropping-particle" : "", "parse-names" : false, "suffix" : "" }, { "dropping-particle" : "", "family" : "Friedman", "given" : "Jerome", "non-dropping-particle" : "", "parse-names" : false, "suffix" : "" } ], "id" : "ITEM-1", "issued" : { "date-parts" : [ [ "2009" ] ] }, "page" : "745", "publisher" : "Springer", "title" : "The Elements of Statistical Learning: Data Mining, Inference, and Prediction, Second Edition (Springer Series in Statistics)", "type" : "book" }, "uris" : [ "http://www.mendeley.com/documents/?uuid=703e3639-4fd8-4264-b926-343fe3c83d54" ] } ], "mendeley" : { "previouslyFormattedCitation" : "(Hastie, Tibshirani, &amp; Friedman, 2009)" }, "properties" : { "noteIndex" : 0 }, "schema" : "https://github.com/citation-style-language/schema/raw/master/csl-citation.json" }</w:instrText>
      </w:r>
      <w:r w:rsidRPr="00E1551D">
        <w:fldChar w:fldCharType="separate"/>
      </w:r>
      <w:r w:rsidRPr="00727131">
        <w:rPr>
          <w:noProof/>
        </w:rPr>
        <w:t>(Hastie, Tibshirani, &amp; Friedman, 2009)</w:t>
      </w:r>
      <w:r w:rsidRPr="00E1551D">
        <w:fldChar w:fldCharType="end"/>
      </w:r>
      <w:r w:rsidRPr="00E1551D">
        <w:t xml:space="preserve">. The full procedure differed for the 2006 and 2009 images due to the difference in available bands. </w:t>
      </w:r>
      <w:r>
        <w:t xml:space="preserve">The 2006 land cover image was derived from </w:t>
      </w:r>
      <w:r w:rsidRPr="00E1551D">
        <w:t xml:space="preserve">the three band image for 2006 and the </w:t>
      </w:r>
      <w:r>
        <w:t xml:space="preserve">2009 land cover was derived from the </w:t>
      </w:r>
      <w:r w:rsidRPr="00E1551D">
        <w:t>six band image created above fr</w:t>
      </w:r>
      <w:r>
        <w:t>om</w:t>
      </w:r>
      <w:r w:rsidRPr="00E1551D">
        <w:t xml:space="preserve"> the </w:t>
      </w:r>
      <w:r>
        <w:t xml:space="preserve">4-band </w:t>
      </w:r>
      <w:r w:rsidRPr="00E1551D">
        <w:t xml:space="preserve">2009 image and the two derived layers, NDVI and the 9x9-IR variance. For 2006, a 50 class image was created in Erdas Imagine and grouped into meaningful land cover classes. </w:t>
      </w:r>
    </w:p>
    <w:p w:rsidR="00727131" w:rsidRDefault="00727131" w:rsidP="00727131">
      <w:pPr>
        <w:spacing w:line="240" w:lineRule="auto"/>
      </w:pPr>
      <w:r>
        <w:br w:type="page"/>
      </w:r>
    </w:p>
    <w:p w:rsidR="00727131" w:rsidRPr="00E1551D" w:rsidRDefault="00727131" w:rsidP="00727131">
      <w:pPr>
        <w:spacing w:line="240" w:lineRule="auto"/>
        <w:jc w:val="center"/>
      </w:pPr>
      <w:proofErr w:type="gramStart"/>
      <w:r>
        <w:rPr>
          <w:b/>
        </w:rPr>
        <w:lastRenderedPageBreak/>
        <w:t>Figure 2</w:t>
      </w:r>
      <w:r>
        <w:t>.</w:t>
      </w:r>
      <w:proofErr w:type="gramEnd"/>
      <w:r w:rsidRPr="00E1551D">
        <w:t xml:space="preserve"> The Puyallup-White watershed</w:t>
      </w:r>
      <w:r>
        <w:t xml:space="preserve"> is one of 19 Water Resource Inventory Areas (</w:t>
      </w:r>
      <w:r w:rsidRPr="00E1551D">
        <w:t>WRIA</w:t>
      </w:r>
      <w:r>
        <w:t>) making up the Puget Sound region of Washington St. WRIA 10, the location of this study, covers 272,932 ha and rises from the city of Tacoma at sea level</w:t>
      </w:r>
      <w:r w:rsidRPr="00E1551D">
        <w:t xml:space="preserve"> </w:t>
      </w:r>
      <w:r>
        <w:t>up to the top of Mt. Rainier at 4,394 m. For reference in later analyses, e</w:t>
      </w:r>
      <w:r w:rsidRPr="00E1551D">
        <w:t xml:space="preserve">levation contours are shown at </w:t>
      </w:r>
      <w:r>
        <w:t>300</w:t>
      </w:r>
      <w:r w:rsidRPr="00E1551D">
        <w:t xml:space="preserve"> </w:t>
      </w:r>
      <w:r>
        <w:t>m</w:t>
      </w:r>
      <w:r w:rsidRPr="00E1551D">
        <w:t xml:space="preserve"> (blue) and </w:t>
      </w:r>
      <w:r>
        <w:t>1500</w:t>
      </w:r>
      <w:r w:rsidRPr="00E1551D">
        <w:t xml:space="preserve"> </w:t>
      </w:r>
      <w:r>
        <w:t>m</w:t>
      </w:r>
      <w:r w:rsidRPr="00E1551D">
        <w:t xml:space="preserve"> (purple).</w:t>
      </w:r>
    </w:p>
    <w:p w:rsidR="00727131" w:rsidRDefault="00727131" w:rsidP="00727131">
      <w:pPr>
        <w:spacing w:line="480" w:lineRule="auto"/>
      </w:pPr>
    </w:p>
    <w:p w:rsidR="00727131" w:rsidRPr="00E1551D" w:rsidRDefault="00727131" w:rsidP="00727131">
      <w:pPr>
        <w:spacing w:line="480" w:lineRule="auto"/>
      </w:pPr>
      <w:r>
        <w:rPr>
          <w:noProof/>
          <w:lang w:bidi="ar-SA"/>
        </w:rPr>
        <w:drawing>
          <wp:inline distT="0" distB="0" distL="0" distR="0" wp14:anchorId="1B6B6DCE" wp14:editId="03602B17">
            <wp:extent cx="6594122" cy="35278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_PaperAnalysisStudyArea.tif"/>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6594122" cy="3527871"/>
                    </a:xfrm>
                    <a:prstGeom prst="rect">
                      <a:avLst/>
                    </a:prstGeom>
                    <a:ln>
                      <a:noFill/>
                    </a:ln>
                    <a:extLst>
                      <a:ext uri="{53640926-AAD7-44D8-BBD7-CCE9431645EC}">
                        <a14:shadowObscured xmlns:a14="http://schemas.microsoft.com/office/drawing/2010/main"/>
                      </a:ext>
                    </a:extLst>
                  </pic:spPr>
                </pic:pic>
              </a:graphicData>
            </a:graphic>
          </wp:inline>
        </w:drawing>
      </w:r>
      <w:r>
        <w:t>T</w:t>
      </w:r>
      <w:r w:rsidRPr="00E1551D">
        <w:t xml:space="preserve">he 2009 </w:t>
      </w:r>
      <w:r>
        <w:t xml:space="preserve">analysis </w:t>
      </w:r>
      <w:r w:rsidRPr="00E1551D">
        <w:t xml:space="preserve"> started with a vegetation/no-vegetation mask created from the NDVI image </w:t>
      </w:r>
      <w:r w:rsidRPr="00E1551D">
        <w:fldChar w:fldCharType="begin" w:fldLock="1"/>
      </w:r>
      <w:r>
        <w:instrText>ADDIN CSL_CITATION { "citationItems" : [ { "id" : "ITEM-1", "itemData" : { "DOI" : "10.1117/1.3501124.Detection", "author" : [ { "dropping-particle" : "", "family" : "Lu", "given" : "D", "non-dropping-particle" : "", "parse-names" : false, "suffix" : "" }, { "dropping-particle" : "", "family" : "Hetrick", "given" : "S", "non-dropping-particle" : "", "parse-names" : false, "suffix" : "" }, { "dropping-particle" : "", "family" : "Moran", "given" : "E", "non-dropping-particle" : "", "parse-names" : false, "suffix" : "" }, { "dropping-particle" : "", "family" : "Li", "given" : "G", "non-dropping-particle" : "", "parse-names" : false, "suffix" : "" } ], "container-title" : "Journal of Applied Remote Sensing", "id" : "ITEM-1", "issued" : { "date-parts" : [ [ "2010" ] ] }, "page" : "1-22", "title" : "Detection of urban expansion in an urban-rural landscape with multitemporal QuickBird images", "type" : "article-journal" }, "uris" : [ "http://www.mendeley.com/documents/?uuid=b0a2fb13-cafa-4687-92fb-0e67fd538b01" ] } ], "mendeley" : { "previouslyFormattedCitation" : "(Lu et al., 2010)" }, "properties" : { "noteIndex" : 0 }, "schema" : "https://github.com/citation-style-language/schema/raw/master/csl-citation.json" }</w:instrText>
      </w:r>
      <w:r w:rsidRPr="00E1551D">
        <w:fldChar w:fldCharType="separate"/>
      </w:r>
      <w:r w:rsidRPr="00727131">
        <w:rPr>
          <w:noProof/>
        </w:rPr>
        <w:t>(Lu et al., 2010)</w:t>
      </w:r>
      <w:r w:rsidRPr="00E1551D">
        <w:fldChar w:fldCharType="end"/>
      </w:r>
      <w:r w:rsidRPr="00E1551D">
        <w:t xml:space="preserve">. </w:t>
      </w:r>
      <w:r>
        <w:t>T</w:t>
      </w:r>
      <w:r w:rsidRPr="00E1551D">
        <w:t xml:space="preserve">he mask </w:t>
      </w:r>
      <w:r>
        <w:t xml:space="preserve">was used </w:t>
      </w:r>
      <w:r w:rsidRPr="00E1551D">
        <w:t>to split the six band image</w:t>
      </w:r>
      <w:r w:rsidRPr="006A57AF">
        <w:t xml:space="preserve"> </w:t>
      </w:r>
      <w:r>
        <w:t>like a spatial</w:t>
      </w:r>
      <w:r w:rsidRPr="00E1551D">
        <w:t xml:space="preserve"> color separation. A non-vegetation image was generated corresponding to places in the mask image with a zero value of NDVI and a vegetation image was generated with all remaining pixels. These two groups were separately subjected to unsupervised classification. </w:t>
      </w:r>
      <w:r>
        <w:t>Twenty-five</w:t>
      </w:r>
      <w:r w:rsidRPr="00E1551D">
        <w:t xml:space="preserve"> classes </w:t>
      </w:r>
      <w:r>
        <w:t xml:space="preserve">were generated </w:t>
      </w:r>
      <w:r w:rsidRPr="00E1551D">
        <w:t xml:space="preserve">for the non-vegetation image and 50 for the vegetation image. These two resulting layers were grouped separately and then added back together to create a 2009 land cover classification.  The non-vegetation image was aggregated into the </w:t>
      </w:r>
      <w:r>
        <w:t xml:space="preserve">following </w:t>
      </w:r>
      <w:r w:rsidRPr="00E1551D">
        <w:t>classes</w:t>
      </w:r>
      <w:r>
        <w:t>:</w:t>
      </w:r>
      <w:r w:rsidRPr="00E1551D">
        <w:t xml:space="preserve"> 1) shadow/water, 2) built/gray, 3) bare ground and 4) uncertain. The vegetation fraction was classified as 5) herb/grass, 6) tree and 7) shrub/indeterminate. </w:t>
      </w:r>
      <w:r>
        <w:t xml:space="preserve">Since the land cover </w:t>
      </w:r>
      <w:r>
        <w:lastRenderedPageBreak/>
        <w:t>classification was only used to inform the change model,</w:t>
      </w:r>
      <w:r w:rsidRPr="00E1551D">
        <w:t xml:space="preserve"> </w:t>
      </w:r>
      <w:r>
        <w:t>a</w:t>
      </w:r>
      <w:r w:rsidRPr="00E1551D">
        <w:t xml:space="preserve"> shadow class was used to recognize the inability to discern actual classes from limited reflected energy </w:t>
      </w:r>
      <w:r w:rsidRPr="00E1551D">
        <w:fldChar w:fldCharType="begin" w:fldLock="1"/>
      </w:r>
      <w:r>
        <w:instrText>ADDIN CSL_CITATION { "citationItems" : [ { "id" : "ITEM-1", "itemData" : { "author" : [ { "dropping-particle" : "", "family" : "Dare", "given" : "PM", "non-dropping-particle" : "", "parse-names" : false, "suffix" : "" } ], "container-title" : "Photogrammetric Engineering and Remote Sensing", "id" : "ITEM-1", "issue" : "2", "issued" : { "date-parts" : [ [ "2005" ] ] }, "page" : "169-177", "title" : "Shadow analysis in high-resolution satellite imagery of urban areas", "type" : "article-journal", "volume" : "71" }, "uris" : [ "http://www.mendeley.com/documents/?uuid=6f83664a-4748-487e-a523-7ad95470038c" ] } ], "mendeley" : { "previouslyFormattedCitation" : "(Dare, 2005)" }, "properties" : { "noteIndex" : 0 }, "schema" : "https://github.com/citation-style-language/schema/raw/master/csl-citation.json" }</w:instrText>
      </w:r>
      <w:r w:rsidRPr="00E1551D">
        <w:fldChar w:fldCharType="separate"/>
      </w:r>
      <w:r w:rsidRPr="00727131">
        <w:rPr>
          <w:noProof/>
        </w:rPr>
        <w:t>(Dare, 2005)</w:t>
      </w:r>
      <w:r w:rsidRPr="00E1551D">
        <w:fldChar w:fldCharType="end"/>
      </w:r>
      <w:r w:rsidRPr="00E1551D">
        <w:t>.  The shrub class was considered a semi-indeterminate class as the difference between dark grass, shrubs and brightly lit trees can be very hard to distinguish</w:t>
      </w:r>
      <w:r w:rsidRPr="00E1551D">
        <w:fldChar w:fldCharType="begin" w:fldLock="1"/>
      </w:r>
      <w:r>
        <w:instrText>ADDIN CSL_CITATION { "citationItems" : [ { "id" : "ITEM-1", "itemData" : { "DOI" : "10.1016/j.compenvurbsys.2007.10.001", "ISSN" : "01989715", "author" : [ { "dropping-particle" : "", "family" : "Cleve", "given" : "Casey", "non-dropping-particle" : "", "parse-names" : false, "suffix" : "" }, { "dropping-particle" : "", "family" : "Kelly", "given" : "Maggi", "non-dropping-particle" : "", "parse-names" : false, "suffix" : "" }, { "dropping-particle" : "", "family" : "Kearns", "given" : "Faith R.", "non-dropping-particle" : "", "parse-names" : false, "suffix" : "" }, { "dropping-particle" : "", "family" : "Moritz", "given" : "Max", "non-dropping-particle" : "", "parse-names" : false, "suffix" : "" } ], "container-title" : "Computers, Environment and Urban Systems", "id" : "ITEM-1", "issue" : "4", "issued" : { "date-parts" : [ [ "2008", "7" ] ] }, "page" : "317-326", "title" : "Classification of the wildland\u2013urban interface: A comparison of pixel- and object-based classifications using high-resolution aerial photography", "type" : "article-journal", "volume" : "32" }, "uris" : [ "http://www.mendeley.com/documents/?uuid=cb6b9718-a77d-4f07-8a3c-ad713dd20d57" ] }, { "id" : "ITEM-2", "itemData" : { "author" : [ { "dropping-particle" : "", "family" : "Zhou", "given" : "Weiqi", "non-dropping-particle" : "", "parse-names" : false, "suffix" : "" }, { "dropping-particle" : "", "family" : "Troy", "given" : "Austin", "non-dropping-particle" : "", "parse-names" : false, "suffix" : "" }, { "dropping-particle" : "", "family" : "Grove", "given" : "Morgan", "non-dropping-particle" : "", "parse-names" : false, "suffix" : "" } ], "container-title" : "Sensors", "id" : "ITEM-2", "issued" : { "date-parts" : [ [ "2008" ] ] }, "page" : "1613-1636", "title" : "Object-based land cover classification and change analysis in the Baltimore metropolitan area using multitemporal high resolution remote sensing data", "type" : "article-journal", "volume" : "8" }, "uris" : [ "http://www.mendeley.com/documents/?uuid=5050f00c-7d87-40a5-817f-f5affc97fb4b" ] }, { "id" : "ITEM-3", "itemData" : { "DOI" : "10.1890/1540-9295(2007)5[80:SHIUER]2.0.CO;2", "ISSN" : "1540-9295", "author" : [ { "dropping-particle" : "", "family" : "Cadenasso", "given" : "Mary L.", "non-dropping-particle" : "", "parse-names" : false, "suffix" : "" }, { "dropping-particle" : "", "family" : "Pickett", "given" : "Steward T. a.", "non-dropping-particle" : "", "parse-names" : false, "suffix" : "" }, { "dropping-particle" : "", "family" : "Schwarz", "given" : "Kirsten", "non-dropping-particle" : "", "parse-names" : false, "suffix" : "" } ], "container-title" : "Frontiers in Ecology and the Environment", "id" : "ITEM-3", "issue" : "2", "issued" : { "date-parts" : [ [ "2007", "3" ] ] }, "page" : "80-88", "title" : "Spatial heterogeneity in urban ecosystems: reconceptualizing land cover and a framework for classification", "type" : "article-journal", "volume" : "5" }, "uris" : [ "http://www.mendeley.com/documents/?uuid=830527d2-5c91-497c-a5f6-70e27c440501" ] } ], "mendeley" : { "previouslyFormattedCitation" : "(Cadenasso, Pickett, &amp; Schwarz, 2007; Cleve, Kelly, Kearns, &amp; Moritz, 2008; Zhou, Troy, &amp; Grove, 2008)" }, "properties" : { "noteIndex" : 0 }, "schema" : "https://github.com/citation-style-language/schema/raw/master/csl-citation.json" }</w:instrText>
      </w:r>
      <w:r w:rsidRPr="00E1551D">
        <w:fldChar w:fldCharType="separate"/>
      </w:r>
      <w:r w:rsidRPr="00727131">
        <w:rPr>
          <w:noProof/>
        </w:rPr>
        <w:t>(Cadenasso, Pickett, &amp; Schwarz, 2007; Cleve, Kelly, Kearns, &amp; Moritz, 2008; Zhou, Troy, &amp; Grove, 2008)</w:t>
      </w:r>
      <w:r w:rsidRPr="00E1551D">
        <w:fldChar w:fldCharType="end"/>
      </w:r>
      <w:r w:rsidRPr="00E1551D">
        <w:t xml:space="preserve">.   </w:t>
      </w:r>
    </w:p>
    <w:p w:rsidR="00727131" w:rsidRPr="00E1551D" w:rsidRDefault="00727131" w:rsidP="00727131">
      <w:pPr>
        <w:spacing w:line="480" w:lineRule="auto"/>
      </w:pPr>
      <w:r w:rsidRPr="00E1551D">
        <w:t>The veg/non-veg mask was used for the segmentation analysis described below. The land-cover layers were not used to create segments but were used to attribute the segments below for the final statistical change model.</w:t>
      </w:r>
    </w:p>
    <w:p w:rsidR="00727131" w:rsidRPr="00E1551D" w:rsidRDefault="00727131" w:rsidP="00727131">
      <w:pPr>
        <w:pStyle w:val="Heading3"/>
        <w:spacing w:line="480" w:lineRule="auto"/>
      </w:pPr>
      <w:bookmarkStart w:id="123" w:name="_Toc371516301"/>
      <w:r w:rsidRPr="00E1551D">
        <w:t>2.4 Segment generation</w:t>
      </w:r>
      <w:bookmarkEnd w:id="123"/>
    </w:p>
    <w:p w:rsidR="00727131" w:rsidRPr="00E1551D" w:rsidRDefault="00727131" w:rsidP="00727131">
      <w:pPr>
        <w:spacing w:line="480" w:lineRule="auto"/>
      </w:pPr>
      <w:r w:rsidRPr="00E1551D">
        <w:t xml:space="preserve">Segmentation is a process that takes a raster of pixels and groups them into relatively homogenous regions </w:t>
      </w:r>
      <w:r w:rsidRPr="00E1551D">
        <w:fldChar w:fldCharType="begin" w:fldLock="1"/>
      </w:r>
      <w:r>
        <w:instrText>ADDIN CSL_CITATION { "citationItems" : [ { "id" : "ITEM-1", "itemData" : { "DOI" : "10.1016/S0734-189X(85)90153-7", "ISSN" : "0734189X", "author" : [ { "dropping-particle" : "", "family" : "Haralick", "given" : "Robert M.", "non-dropping-particle" : "", "parse-names" : false, "suffix" : "" }, { "dropping-particle" : "", "family" : "Shapiro", "given" : "Linda G.", "non-dropping-particle" : "", "parse-names" : false, "suffix" : "" } ], "container-title" : "Computer Vision, Graphics, and Image Processing", "id" : "ITEM-1", "issue" : "1", "issued" : { "date-parts" : [ [ "1985", "1" ] ] }, "page" : "100-132", "title" : "Image segmentation techniques", "type" : "article-journal", "volume" : "29" }, "uris" : [ "http://www.mendeley.com/documents/?uuid=47fb4655-5ad8-4d1f-b793-7b0c16b604a6" ] }, { "id" : "ITEM-2", "itemData" : { "ISBN" : "3540770577", "author" : [ { "dropping-particle" : "", "family" : "Blaschke", "given" : "T.", "non-dropping-particle" : "", "parse-names" : false, "suffix" : "" }, { "dropping-particle" : "", "family" : "Lang", "given" : "S.", "non-dropping-particle" : "", "parse-names" : false, "suffix" : "" }, { "dropping-particle" : "", "family" : "Hay", "given" : "Geoffrey J.", "non-dropping-particle" : "", "parse-names" : false, "suffix" : "" } ], "id" : "ITEM-2", "issued" : { "date-parts" : [ [ "2008" ] ] }, "page" : "817", "publisher" : "Springer", "title" : "Object-Based Image Analysis: Spatial Concepts for Knowledge-Driven Remote Sensing Applications (Lecture Notes in Geoinformation and Cartography)", "type" : "book" }, "uris" : [ "http://www.mendeley.com/documents/?uuid=1c1feaa1-7991-4e29-9c68-c988ae06d254" ] } ], "mendeley" : { "previouslyFormattedCitation" : "(Blaschke et al., 2008; Haralick &amp; Shapiro, 1985)" }, "properties" : { "noteIndex" : 0 }, "schema" : "https://github.com/citation-style-language/schema/raw/master/csl-citation.json" }</w:instrText>
      </w:r>
      <w:r w:rsidRPr="00E1551D">
        <w:fldChar w:fldCharType="separate"/>
      </w:r>
      <w:r w:rsidRPr="00727131">
        <w:rPr>
          <w:noProof/>
        </w:rPr>
        <w:t>(Blaschke et al., 2008; Haralick &amp; Shapiro, 1985)</w:t>
      </w:r>
      <w:r w:rsidRPr="00E1551D">
        <w:fldChar w:fldCharType="end"/>
      </w:r>
      <w:r w:rsidRPr="00E1551D">
        <w:t xml:space="preserve">. With high resolution imagery, single pixels represent only parts of individual features such as trees, houses or fields. This is the opposite problem from medium resolution imagery which often smooth’s over multiple features in urban settings. </w:t>
      </w:r>
      <w:r>
        <w:t>T</w:t>
      </w:r>
      <w:r w:rsidRPr="00E1551D">
        <w:t xml:space="preserve">he segmentation process </w:t>
      </w:r>
      <w:r>
        <w:t>was performed using</w:t>
      </w:r>
      <w:r w:rsidRPr="00E1551D">
        <w:t xml:space="preserve"> eCognition 8.7 and the eCognition server</w:t>
      </w:r>
      <w:r>
        <w:t xml:space="preserve"> </w:t>
      </w:r>
      <w:r>
        <w:fldChar w:fldCharType="begin" w:fldLock="1"/>
      </w:r>
      <w:r>
        <w:instrText>ADDIN CSL_CITATION { "citationItems" : [ { "id" : "ITEM-1", "itemData" : { "author" : [ { "dropping-particle" : "", "family" : "Trimble", "given" : "", "non-dropping-particle" : "", "parse-names" : false, "suffix" : "" } ], "id" : "ITEM-1", "issued" : { "date-parts" : [ [ "2012" ] ] }, "page" : "262", "publisher" : "Trimble Germany GmbH", "publisher-place" : "Munchen, Germany", "title" : "eCognition Developer 8.7.2", "type" : "article" }, "uris" : [ "http://www.mendeley.com/documents/?uuid=52d7be98-0cb8-48c9-8f96-5946f89aaa4a" ] } ], "mendeley" : { "previouslyFormattedCitation" : "(Trimble, 2012)" }, "properties" : { "noteIndex" : 0 }, "schema" : "https://github.com/citation-style-language/schema/raw/master/csl-citation.json" }</w:instrText>
      </w:r>
      <w:r>
        <w:fldChar w:fldCharType="separate"/>
      </w:r>
      <w:r w:rsidRPr="00727131">
        <w:rPr>
          <w:noProof/>
        </w:rPr>
        <w:t>(Trimble, 2012)</w:t>
      </w:r>
      <w:r>
        <w:fldChar w:fldCharType="end"/>
      </w:r>
      <w:r>
        <w:t>.</w:t>
      </w:r>
      <w:r w:rsidRPr="00E1551D">
        <w:t xml:space="preserve">  The process uses spatial variability in one or more spectral layers to delineate areas of relative homogeneity. Segmentation starts with random seed pixels, then grows polygons by accretion, selecting the next pixel that when added minimizes some homogeneity criteria. The size of the resulting polygons is influenced by a variability parameter and the complexity by a relative weighting scheme which weights image growth on a continuum between minimizing spectral-variability and minimizing shape complexity. The final product is a complete polygon map of the original image data. This is a vital step for dealing with the high pixel-to-pixel variability in high resolution data </w:t>
      </w:r>
      <w:r w:rsidRPr="00E1551D">
        <w:fldChar w:fldCharType="begin" w:fldLock="1"/>
      </w:r>
      <w:r>
        <w:instrText>ADDIN CSL_CITATION { "citationItems" : [ { "id" : "ITEM-1", "itemData" : { "DOI" : "10.1016/S0304-3800(03)00139-X", "ISSN" : "03043800", "author" : [ { "dropping-particle" : "", "family" : "Burnett", "given" : "C", "non-dropping-particle" : "", "parse-names" : false, "suffix" : "" }, { "dropping-particle" : "", "family" : "Blaschke", "given" : "Thomas", "non-dropping-particle" : "", "parse-names" : false, "suffix" : "" } ], "container-title" : "Ecological Modelling", "id" : "ITEM-1", "issue" : "3", "issued" : { "date-parts" : [ [ "2003", "10" ] ] }, "page" : "233-249", "title" : "A multi-scale segmentation/object relationship modelling methodology for landscape analysis", "type" : "article-journal", "volume" : "168" }, "uris" : [ "http://www.mendeley.com/documents/?uuid=7a4e06c7-e6eb-4f1c-9f4c-b6c52cbb8596" ] }, { "id" : "ITEM-2", "itemData" : { "DOI" : "10.1016/j.jag.2005.06.005", "ISSN" : "03032434", "author" : [ { "dropping-particle" : "", "family" : "Hay", "given" : "Geoffrey J.", "non-dropping-particle" : "", "parse-names" : false, "suffix" : "" }, { "dropping-particle" : "", "family" : "Castilla", "given" : "Guillermo", "non-dropping-particle" : "", "parse-names" : false, "suffix" : "" }, { "dropping-particle" : "", "family" : "Wulder", "given" : "Michael a.", "non-dropping-particle" : "", "parse-names" : false, "suffix" : "" }, { "dropping-particle" : "", "family" : "Ruiz", "given" : "Jose R.", "non-dropping-particle" : "", "parse-names" : false, "suffix" : "" } ], "container-title" : "International Journal of Applied Earth Observation and Geoinformation", "id" : "ITEM-2", "issue" : "4", "issued" : { "date-parts" : [ [ "2005", "12" ] ] }, "page" : "339-359", "title" : "An automated object-based approach for the multiscale image segmentation of forest scenes", "type" : "article-journal", "volume" : "7" }, "uris" : [ "http://www.mendeley.com/documents/?uuid=add9d436-9393-4efc-8c9e-630bfd8ed5a1" ] }, { "id" : "ITEM-3", "itemData" : { "DOI" : "10.1080/10106049.2012.689015", "ISSN" : "1010-6049", "author" : [ { "dropping-particle" : "", "family" : "O'Neil-Dunne", "given" : "Jarlath P.M.", "non-dropping-particle" : "", "parse-names" : false, "suffix" : "" }, { "dropping-particle" : "", "family" : "MacFaden", "given" : "Sean W.", "non-dropping-particle" : "", "parse-names" : false, "suffix" : "" }, { "dropping-particle" : "", "family" : "Royar", "given" : "Anna R.", "non-dropping-particle" : "", "parse-names" : false, "suffix" : "" }, { "dropping-particle" : "", "family" : "Pelletier", "given" : "Keith C.", "non-dropping-particle" : "", "parse-names" : false, "suffix" : "" } ], "container-title" : "Geocarto International", "id" : "ITEM-3", "issue" : "3", "issued" : { "date-parts" : [ [ "2013", "6" ] ] }, "page" : "227-242", "title" : "An object-based system for LiDAR data fusion and feature extraction", "type" : "article-journal", "volume" : "28" }, "uris" : [ "http://www.mendeley.com/documents/?uuid=c2bb2ec4-1f6c-44ee-8f54-33aa6ae4de5b" ] } ], "mendeley" : { "previouslyFormattedCitation" : "(Burnett &amp; Blaschke, 2003; Hay, Castilla, Wulder, &amp; Ruiz, 2005; O\u2019Neil-Dunne, MacFaden, Royar, &amp; Pelletier, 2013)" }, "properties" : { "noteIndex" : 0 }, "schema" : "https://github.com/citation-style-language/schema/raw/master/csl-citation.json" }</w:instrText>
      </w:r>
      <w:r w:rsidRPr="00E1551D">
        <w:fldChar w:fldCharType="separate"/>
      </w:r>
      <w:r w:rsidRPr="00727131">
        <w:rPr>
          <w:noProof/>
        </w:rPr>
        <w:t>(Burnett &amp; Blaschke, 2003; Hay, Castilla, Wulder, &amp; Ruiz, 2005; O’Neil-Dunne, MacFaden, Royar, &amp; Pelletier, 2013)</w:t>
      </w:r>
      <w:r w:rsidRPr="00E1551D">
        <w:fldChar w:fldCharType="end"/>
      </w:r>
      <w:r w:rsidRPr="00E1551D">
        <w:t xml:space="preserve">. </w:t>
      </w:r>
    </w:p>
    <w:p w:rsidR="00727131" w:rsidRDefault="00727131" w:rsidP="00727131">
      <w:pPr>
        <w:spacing w:line="480" w:lineRule="auto"/>
      </w:pPr>
      <w:r w:rsidRPr="00E1551D">
        <w:lastRenderedPageBreak/>
        <w:t xml:space="preserve">There were 13 image layers involved in the segmentation process, including three 2006 bands, the six-layer stack from 2009 and the three difference bands. Additionally the veg/non-veg mask was used as a thematic layer. The segmentation process proceeded from large landscape features, constrained to the veg/non-veg layer, down to smaller pieces and then coalesced to a final analysis set.  For change detection, the segmentation </w:t>
      </w:r>
      <w:r>
        <w:t xml:space="preserve">was </w:t>
      </w:r>
      <w:r w:rsidRPr="00E1551D">
        <w:t xml:space="preserve">performed simultaneously across time periods. An alternative is to perform the segmentation separately for each time period and look for differences. By performing the segmentation simultaneously across the change interval </w:t>
      </w:r>
      <w:r>
        <w:t>the analysis was</w:t>
      </w:r>
      <w:r w:rsidRPr="00E1551D">
        <w:t xml:space="preserve"> able to more specifically focus on delineating changed areas as separate polygons and minimize the production of sliver polygons due to random image differences </w:t>
      </w:r>
      <w:r w:rsidRPr="00E1551D">
        <w:fldChar w:fldCharType="begin" w:fldLock="1"/>
      </w:r>
      <w:r>
        <w:instrText>ADDIN CSL_CITATION { "citationItems" : [ { "id" : "ITEM-1", "itemData" : { "DOI" : "10.1109/JSTARS.2010.2045881", "ISSN" : "1939-1404", "author" : [ { "dropping-particle" : "", "family" : "Linke", "given" : "J", "non-dropping-particle" : "", "parse-names" : false, "suffix" : "" }, { "dropping-particle" : "", "family" : "McDermid", "given" : "G J", "non-dropping-particle" : "", "parse-names" : false, "suffix" : "" } ], "container-title" : "IEEE Journal of Selected Topics in Applied Earth Observations and Remote Sensing", "id" : "ITEM-1", "issue" : "2", "issued" : { "date-parts" : [ [ "2011", "6" ] ] }, "page" : "265-271", "title" : "A Conceptual Model for Multi-Temporal Landscape Monitoring in an Object-Based Environment", "type" : "article-journal", "volume" : "4" }, "uris" : [ "http://www.mendeley.com/documents/?uuid=6f82499c-8ae9-4485-abd6-a0baa3dcfbf7" ] } ], "mendeley" : { "previouslyFormattedCitation" : "(Linke &amp; McDermid, 2011)" }, "properties" : { "noteIndex" : 0 }, "schema" : "https://github.com/citation-style-language/schema/raw/master/csl-citation.json" }</w:instrText>
      </w:r>
      <w:r w:rsidRPr="00E1551D">
        <w:fldChar w:fldCharType="separate"/>
      </w:r>
      <w:r w:rsidRPr="00727131">
        <w:rPr>
          <w:noProof/>
        </w:rPr>
        <w:t>(Linke &amp; McDermid, 2011)</w:t>
      </w:r>
      <w:r w:rsidRPr="00E1551D">
        <w:fldChar w:fldCharType="end"/>
      </w:r>
      <w:r w:rsidRPr="00E1551D">
        <w:t xml:space="preserve">. The polygons were exported as a simple feature with key attributes (Table 1). </w:t>
      </w:r>
    </w:p>
    <w:p w:rsidR="00727131" w:rsidRDefault="00727131" w:rsidP="00727131">
      <w:pPr>
        <w:jc w:val="center"/>
      </w:pPr>
      <w:proofErr w:type="gramStart"/>
      <w:r w:rsidRPr="00B615DC">
        <w:rPr>
          <w:b/>
        </w:rPr>
        <w:t>Table 1.</w:t>
      </w:r>
      <w:proofErr w:type="gramEnd"/>
      <w:r>
        <w:t xml:space="preserve"> </w:t>
      </w:r>
      <w:proofErr w:type="gramStart"/>
      <w:r w:rsidRPr="00E1551D">
        <w:t>Predictor variables</w:t>
      </w:r>
      <w:r>
        <w:t xml:space="preserve"> for the Random Forests model.</w:t>
      </w:r>
      <w:proofErr w:type="gramEnd"/>
      <w:r>
        <w:t xml:space="preserve"> Predictors 1-41 were generated directly by eCognition </w:t>
      </w:r>
      <w:r>
        <w:fldChar w:fldCharType="begin" w:fldLock="1"/>
      </w:r>
      <w:r>
        <w:instrText>ADDIN CSL_CITATION { "citationItems" : [ { "id" : "ITEM-1", "itemData" : { "author" : [ { "dropping-particle" : "", "family" : "Trimble", "given" : "", "non-dropping-particle" : "", "parse-names" : false, "suffix" : "" } ], "id" : "ITEM-1", "issued" : { "date-parts" : [ [ "2012" ] ] }, "page" : "262", "publisher" : "Trimble Germany GmbH", "publisher-place" : "Munchen, Germany", "title" : "eCognition Developer 8.7.2", "type" : "article" }, "uris" : [ "http://www.mendeley.com/documents/?uuid=52d7be98-0cb8-48c9-8f96-5946f89aaa4a" ] } ], "mendeley" : { "previouslyFormattedCitation" : "(Trimble, 2012)" }, "properties" : { "noteIndex" : 0 }, "schema" : "https://github.com/citation-style-language/schema/raw/master/csl-citation.json" }</w:instrText>
      </w:r>
      <w:r>
        <w:fldChar w:fldCharType="separate"/>
      </w:r>
      <w:r w:rsidRPr="00727131">
        <w:rPr>
          <w:noProof/>
        </w:rPr>
        <w:t>(Trimble, 2012)</w:t>
      </w:r>
      <w:r>
        <w:fldChar w:fldCharType="end"/>
      </w:r>
      <w:r>
        <w:t>. Land cover proportions were derived from extracting per segment information from the 2009 Land Cover model. Elevation was derived from sampling a 10-m DEM with the segments. Predictors 50-59 were calculated from an exported data set of linked sub objects generated as part of the segmentation process.</w:t>
      </w:r>
    </w:p>
    <w:p w:rsidR="00727131" w:rsidRDefault="00727131" w:rsidP="00727131">
      <w:pPr>
        <w:spacing w:line="480" w:lineRule="auto"/>
      </w:pPr>
    </w:p>
    <w:tbl>
      <w:tblPr>
        <w:tblStyle w:val="TableGrid"/>
        <w:tblW w:w="0" w:type="auto"/>
        <w:tblLook w:val="04A0" w:firstRow="1" w:lastRow="0" w:firstColumn="1" w:lastColumn="0" w:noHBand="0" w:noVBand="1"/>
      </w:tblPr>
      <w:tblGrid>
        <w:gridCol w:w="730"/>
        <w:gridCol w:w="4731"/>
        <w:gridCol w:w="2920"/>
      </w:tblGrid>
      <w:tr w:rsidR="00727131" w:rsidTr="00857569">
        <w:tc>
          <w:tcPr>
            <w:tcW w:w="0" w:type="auto"/>
          </w:tcPr>
          <w:p w:rsidR="00727131" w:rsidRPr="005C6CEF" w:rsidRDefault="00727131" w:rsidP="00857569">
            <w:pPr>
              <w:rPr>
                <w:b/>
                <w:bCs/>
                <w:u w:val="single"/>
              </w:rPr>
            </w:pPr>
            <w:r>
              <w:rPr>
                <w:b/>
                <w:bCs/>
                <w:u w:val="single"/>
              </w:rPr>
              <w:t>#</w:t>
            </w:r>
          </w:p>
        </w:tc>
        <w:tc>
          <w:tcPr>
            <w:tcW w:w="0" w:type="auto"/>
          </w:tcPr>
          <w:p w:rsidR="00727131" w:rsidRPr="005C6CEF" w:rsidRDefault="00727131" w:rsidP="00857569">
            <w:pPr>
              <w:rPr>
                <w:b/>
                <w:bCs/>
                <w:u w:val="single"/>
              </w:rPr>
            </w:pPr>
            <w:r>
              <w:rPr>
                <w:b/>
                <w:bCs/>
                <w:u w:val="single"/>
              </w:rPr>
              <w:t>Polygon Attributes</w:t>
            </w:r>
          </w:p>
        </w:tc>
        <w:tc>
          <w:tcPr>
            <w:tcW w:w="2920" w:type="dxa"/>
          </w:tcPr>
          <w:p w:rsidR="00727131" w:rsidRPr="005C6CEF" w:rsidRDefault="00727131" w:rsidP="00857569">
            <w:pPr>
              <w:rPr>
                <w:b/>
                <w:bCs/>
                <w:u w:val="single"/>
              </w:rPr>
            </w:pPr>
            <w:r w:rsidRPr="005C6CEF">
              <w:rPr>
                <w:b/>
                <w:bCs/>
                <w:u w:val="single"/>
              </w:rPr>
              <w:t>Type</w:t>
            </w:r>
            <w:r>
              <w:rPr>
                <w:b/>
                <w:bCs/>
                <w:u w:val="single"/>
              </w:rPr>
              <w:t>/Units</w:t>
            </w:r>
          </w:p>
        </w:tc>
      </w:tr>
      <w:tr w:rsidR="00727131" w:rsidTr="00857569">
        <w:tc>
          <w:tcPr>
            <w:tcW w:w="0" w:type="auto"/>
          </w:tcPr>
          <w:p w:rsidR="00727131" w:rsidRPr="005C6CEF" w:rsidRDefault="00727131" w:rsidP="00857569">
            <w:r w:rsidRPr="005C6CEF">
              <w:t>1-3</w:t>
            </w:r>
          </w:p>
        </w:tc>
        <w:tc>
          <w:tcPr>
            <w:tcW w:w="0" w:type="auto"/>
          </w:tcPr>
          <w:p w:rsidR="00727131" w:rsidRPr="005C6CEF" w:rsidRDefault="00727131" w:rsidP="00857569">
            <w:r w:rsidRPr="005C6CEF">
              <w:t>2006 Bands: Red, Green, Blue</w:t>
            </w:r>
          </w:p>
        </w:tc>
        <w:tc>
          <w:tcPr>
            <w:tcW w:w="2920" w:type="dxa"/>
          </w:tcPr>
          <w:p w:rsidR="00727131" w:rsidRPr="005C6CEF" w:rsidRDefault="00727131" w:rsidP="00857569">
            <w:r>
              <w:t xml:space="preserve">Polygon </w:t>
            </w:r>
            <w:r w:rsidRPr="005C6CEF">
              <w:t>Mean</w:t>
            </w:r>
          </w:p>
        </w:tc>
      </w:tr>
      <w:tr w:rsidR="00727131" w:rsidTr="00857569">
        <w:tc>
          <w:tcPr>
            <w:tcW w:w="0" w:type="auto"/>
          </w:tcPr>
          <w:p w:rsidR="00727131" w:rsidRPr="005C6CEF" w:rsidRDefault="00727131" w:rsidP="00857569">
            <w:r w:rsidRPr="005C6CEF">
              <w:t>4-6</w:t>
            </w:r>
          </w:p>
        </w:tc>
        <w:tc>
          <w:tcPr>
            <w:tcW w:w="0" w:type="auto"/>
          </w:tcPr>
          <w:p w:rsidR="00727131" w:rsidRPr="005C6CEF" w:rsidRDefault="00727131" w:rsidP="00857569">
            <w:r w:rsidRPr="005C6CEF">
              <w:t>2009 Bands: Red, Green, Blue</w:t>
            </w:r>
          </w:p>
        </w:tc>
        <w:tc>
          <w:tcPr>
            <w:tcW w:w="2920" w:type="dxa"/>
          </w:tcPr>
          <w:p w:rsidR="00727131" w:rsidRDefault="00727131" w:rsidP="00857569">
            <w:r w:rsidRPr="005E4256">
              <w:t>Polygon Mean</w:t>
            </w:r>
          </w:p>
        </w:tc>
      </w:tr>
      <w:tr w:rsidR="00727131" w:rsidTr="00857569">
        <w:tc>
          <w:tcPr>
            <w:tcW w:w="0" w:type="auto"/>
          </w:tcPr>
          <w:p w:rsidR="00727131" w:rsidRPr="005C6CEF" w:rsidRDefault="00727131" w:rsidP="00857569">
            <w:r w:rsidRPr="005C6CEF">
              <w:t>7</w:t>
            </w:r>
          </w:p>
        </w:tc>
        <w:tc>
          <w:tcPr>
            <w:tcW w:w="0" w:type="auto"/>
          </w:tcPr>
          <w:p w:rsidR="00727131" w:rsidRPr="005C6CEF" w:rsidRDefault="00727131" w:rsidP="00857569">
            <w:r w:rsidRPr="005C6CEF">
              <w:t>2009 Band 4: Infrared</w:t>
            </w:r>
          </w:p>
        </w:tc>
        <w:tc>
          <w:tcPr>
            <w:tcW w:w="2920" w:type="dxa"/>
          </w:tcPr>
          <w:p w:rsidR="00727131" w:rsidRDefault="00727131" w:rsidP="00857569">
            <w:r w:rsidRPr="005E4256">
              <w:t>Polygon Mean</w:t>
            </w:r>
          </w:p>
        </w:tc>
      </w:tr>
      <w:tr w:rsidR="00727131" w:rsidTr="00857569">
        <w:tc>
          <w:tcPr>
            <w:tcW w:w="0" w:type="auto"/>
          </w:tcPr>
          <w:p w:rsidR="00727131" w:rsidRPr="005C6CEF" w:rsidRDefault="00727131" w:rsidP="00857569">
            <w:r w:rsidRPr="005C6CEF">
              <w:t>8</w:t>
            </w:r>
          </w:p>
        </w:tc>
        <w:tc>
          <w:tcPr>
            <w:tcW w:w="0" w:type="auto"/>
          </w:tcPr>
          <w:p w:rsidR="00727131" w:rsidRPr="005C6CEF" w:rsidRDefault="00727131" w:rsidP="00857569">
            <w:r w:rsidRPr="005C6CEF">
              <w:t>2009 Derived: NDVI</w:t>
            </w:r>
          </w:p>
        </w:tc>
        <w:tc>
          <w:tcPr>
            <w:tcW w:w="2920" w:type="dxa"/>
          </w:tcPr>
          <w:p w:rsidR="00727131" w:rsidRDefault="00727131" w:rsidP="00857569">
            <w:r w:rsidRPr="005E4256">
              <w:t>Polygon Mean</w:t>
            </w:r>
          </w:p>
        </w:tc>
      </w:tr>
      <w:tr w:rsidR="00727131" w:rsidTr="00857569">
        <w:tc>
          <w:tcPr>
            <w:tcW w:w="0" w:type="auto"/>
          </w:tcPr>
          <w:p w:rsidR="00727131" w:rsidRPr="005C6CEF" w:rsidRDefault="00727131" w:rsidP="00857569">
            <w:r w:rsidRPr="005C6CEF">
              <w:t>9-11</w:t>
            </w:r>
          </w:p>
        </w:tc>
        <w:tc>
          <w:tcPr>
            <w:tcW w:w="0" w:type="auto"/>
          </w:tcPr>
          <w:p w:rsidR="00727131" w:rsidRPr="005C6CEF" w:rsidRDefault="00727131" w:rsidP="00857569">
            <w:r w:rsidRPr="005C6CEF">
              <w:t>2009-2006 Difference: Red, Green, Blue</w:t>
            </w:r>
          </w:p>
        </w:tc>
        <w:tc>
          <w:tcPr>
            <w:tcW w:w="2920" w:type="dxa"/>
          </w:tcPr>
          <w:p w:rsidR="00727131" w:rsidRDefault="00727131" w:rsidP="00857569">
            <w:r w:rsidRPr="005E4256">
              <w:t>Polygon Mean</w:t>
            </w:r>
          </w:p>
        </w:tc>
      </w:tr>
      <w:tr w:rsidR="00727131" w:rsidTr="00857569">
        <w:tc>
          <w:tcPr>
            <w:tcW w:w="0" w:type="auto"/>
          </w:tcPr>
          <w:p w:rsidR="00727131" w:rsidRPr="005C6CEF" w:rsidRDefault="00727131" w:rsidP="00857569">
            <w:r w:rsidRPr="005C6CEF">
              <w:t>12-22</w:t>
            </w:r>
          </w:p>
        </w:tc>
        <w:tc>
          <w:tcPr>
            <w:tcW w:w="0" w:type="auto"/>
          </w:tcPr>
          <w:p w:rsidR="00727131" w:rsidRPr="005C6CEF" w:rsidRDefault="00727131" w:rsidP="00857569">
            <w:r w:rsidRPr="005C6CEF">
              <w:t>Same as 1-11</w:t>
            </w:r>
          </w:p>
        </w:tc>
        <w:tc>
          <w:tcPr>
            <w:tcW w:w="2920" w:type="dxa"/>
          </w:tcPr>
          <w:p w:rsidR="00727131" w:rsidRPr="005C6CEF" w:rsidRDefault="00727131" w:rsidP="00857569">
            <w:r>
              <w:t xml:space="preserve">Polygon </w:t>
            </w:r>
            <w:r w:rsidRPr="005C6CEF">
              <w:t>St. Deviation</w:t>
            </w:r>
          </w:p>
        </w:tc>
      </w:tr>
      <w:tr w:rsidR="00727131" w:rsidTr="00857569">
        <w:tc>
          <w:tcPr>
            <w:tcW w:w="0" w:type="auto"/>
          </w:tcPr>
          <w:p w:rsidR="00727131" w:rsidRPr="005C6CEF" w:rsidRDefault="00727131" w:rsidP="00857569">
            <w:r w:rsidRPr="005C6CEF">
              <w:t>23</w:t>
            </w:r>
          </w:p>
        </w:tc>
        <w:tc>
          <w:tcPr>
            <w:tcW w:w="0" w:type="auto"/>
          </w:tcPr>
          <w:p w:rsidR="00727131" w:rsidRPr="005C6CEF" w:rsidRDefault="00727131" w:rsidP="00857569">
            <w:r w:rsidRPr="005C6CEF">
              <w:t>Contrast neighbor 2006 Red</w:t>
            </w:r>
          </w:p>
        </w:tc>
        <w:tc>
          <w:tcPr>
            <w:tcW w:w="2920" w:type="dxa"/>
          </w:tcPr>
          <w:p w:rsidR="00727131" w:rsidRDefault="00727131" w:rsidP="00857569">
            <w:r w:rsidRPr="004F75FA">
              <w:t>Unitless</w:t>
            </w:r>
          </w:p>
        </w:tc>
      </w:tr>
      <w:tr w:rsidR="00727131" w:rsidTr="00857569">
        <w:tc>
          <w:tcPr>
            <w:tcW w:w="0" w:type="auto"/>
          </w:tcPr>
          <w:p w:rsidR="00727131" w:rsidRPr="005C6CEF" w:rsidRDefault="00727131" w:rsidP="00857569">
            <w:r w:rsidRPr="005C6CEF">
              <w:t>24</w:t>
            </w:r>
          </w:p>
        </w:tc>
        <w:tc>
          <w:tcPr>
            <w:tcW w:w="0" w:type="auto"/>
          </w:tcPr>
          <w:p w:rsidR="00727131" w:rsidRPr="005C6CEF" w:rsidRDefault="00727131" w:rsidP="00857569">
            <w:r w:rsidRPr="005C6CEF">
              <w:t>Contrast neighbor 2009 Red</w:t>
            </w:r>
          </w:p>
        </w:tc>
        <w:tc>
          <w:tcPr>
            <w:tcW w:w="2920" w:type="dxa"/>
          </w:tcPr>
          <w:p w:rsidR="00727131" w:rsidRDefault="00727131" w:rsidP="00857569">
            <w:r w:rsidRPr="004F75FA">
              <w:t>Unitless</w:t>
            </w:r>
          </w:p>
        </w:tc>
      </w:tr>
      <w:tr w:rsidR="00727131" w:rsidTr="00857569">
        <w:tc>
          <w:tcPr>
            <w:tcW w:w="0" w:type="auto"/>
          </w:tcPr>
          <w:p w:rsidR="00727131" w:rsidRPr="005C6CEF" w:rsidRDefault="00727131" w:rsidP="00857569">
            <w:r w:rsidRPr="005C6CEF">
              <w:lastRenderedPageBreak/>
              <w:t>25-26</w:t>
            </w:r>
          </w:p>
        </w:tc>
        <w:tc>
          <w:tcPr>
            <w:tcW w:w="0" w:type="auto"/>
          </w:tcPr>
          <w:p w:rsidR="00727131" w:rsidRPr="005C6CEF" w:rsidRDefault="00727131" w:rsidP="00857569">
            <w:r w:rsidRPr="005C6CEF">
              <w:t>2006, 2009 Average Visible Brightness</w:t>
            </w:r>
          </w:p>
        </w:tc>
        <w:tc>
          <w:tcPr>
            <w:tcW w:w="2920" w:type="dxa"/>
          </w:tcPr>
          <w:p w:rsidR="00727131" w:rsidRDefault="00727131" w:rsidP="00857569">
            <w:r w:rsidRPr="002D10CF">
              <w:t>Polygon Mean</w:t>
            </w:r>
          </w:p>
        </w:tc>
      </w:tr>
      <w:tr w:rsidR="00727131" w:rsidTr="00857569">
        <w:tc>
          <w:tcPr>
            <w:tcW w:w="0" w:type="auto"/>
          </w:tcPr>
          <w:p w:rsidR="00727131" w:rsidRPr="005C6CEF" w:rsidRDefault="00727131" w:rsidP="00857569">
            <w:r w:rsidRPr="005C6CEF">
              <w:t>27</w:t>
            </w:r>
          </w:p>
        </w:tc>
        <w:tc>
          <w:tcPr>
            <w:tcW w:w="0" w:type="auto"/>
          </w:tcPr>
          <w:p w:rsidR="00727131" w:rsidRPr="005C6CEF" w:rsidRDefault="00727131" w:rsidP="00857569">
            <w:r w:rsidRPr="005C6CEF">
              <w:t>Brightness Difference</w:t>
            </w:r>
          </w:p>
        </w:tc>
        <w:tc>
          <w:tcPr>
            <w:tcW w:w="2920" w:type="dxa"/>
          </w:tcPr>
          <w:p w:rsidR="00727131" w:rsidRDefault="00727131" w:rsidP="00857569">
            <w:r w:rsidRPr="002D10CF">
              <w:t>Polygon Mean</w:t>
            </w:r>
          </w:p>
        </w:tc>
      </w:tr>
      <w:tr w:rsidR="00727131" w:rsidTr="00857569">
        <w:tc>
          <w:tcPr>
            <w:tcW w:w="0" w:type="auto"/>
          </w:tcPr>
          <w:p w:rsidR="00727131" w:rsidRPr="005C6CEF" w:rsidRDefault="00727131" w:rsidP="00857569">
            <w:r w:rsidRPr="005C6CEF">
              <w:t>28-29</w:t>
            </w:r>
          </w:p>
        </w:tc>
        <w:tc>
          <w:tcPr>
            <w:tcW w:w="0" w:type="auto"/>
          </w:tcPr>
          <w:p w:rsidR="00727131" w:rsidRPr="005C6CEF" w:rsidRDefault="00727131" w:rsidP="00857569">
            <w:r w:rsidRPr="005C6CEF">
              <w:t>2006, 2009 Average Visible Saturation (gray level)</w:t>
            </w:r>
          </w:p>
        </w:tc>
        <w:tc>
          <w:tcPr>
            <w:tcW w:w="2920" w:type="dxa"/>
          </w:tcPr>
          <w:p w:rsidR="00727131" w:rsidRDefault="00727131" w:rsidP="00857569">
            <w:r w:rsidRPr="002D10CF">
              <w:t>Polygon Mean</w:t>
            </w:r>
          </w:p>
        </w:tc>
      </w:tr>
      <w:tr w:rsidR="00727131" w:rsidTr="00857569">
        <w:tc>
          <w:tcPr>
            <w:tcW w:w="0" w:type="auto"/>
          </w:tcPr>
          <w:p w:rsidR="00727131" w:rsidRPr="005C6CEF" w:rsidRDefault="00727131" w:rsidP="00857569">
            <w:r w:rsidRPr="005C6CEF">
              <w:t>30</w:t>
            </w:r>
          </w:p>
        </w:tc>
        <w:tc>
          <w:tcPr>
            <w:tcW w:w="0" w:type="auto"/>
          </w:tcPr>
          <w:p w:rsidR="00727131" w:rsidRPr="005C6CEF" w:rsidRDefault="00727131" w:rsidP="00857569">
            <w:r w:rsidRPr="005C6CEF">
              <w:t>Difference in Saturation</w:t>
            </w:r>
          </w:p>
        </w:tc>
        <w:tc>
          <w:tcPr>
            <w:tcW w:w="2920" w:type="dxa"/>
          </w:tcPr>
          <w:p w:rsidR="00727131" w:rsidRDefault="00727131" w:rsidP="00857569">
            <w:r w:rsidRPr="002D10CF">
              <w:t>Polygon Mean</w:t>
            </w:r>
          </w:p>
        </w:tc>
      </w:tr>
      <w:tr w:rsidR="00727131" w:rsidTr="00857569">
        <w:tc>
          <w:tcPr>
            <w:tcW w:w="0" w:type="auto"/>
          </w:tcPr>
          <w:p w:rsidR="00727131" w:rsidRPr="005C6CEF" w:rsidRDefault="00727131" w:rsidP="00857569">
            <w:r w:rsidRPr="005C6CEF">
              <w:t>31</w:t>
            </w:r>
          </w:p>
        </w:tc>
        <w:tc>
          <w:tcPr>
            <w:tcW w:w="0" w:type="auto"/>
          </w:tcPr>
          <w:p w:rsidR="00727131" w:rsidRPr="005C6CEF" w:rsidRDefault="00727131" w:rsidP="00857569">
            <w:r w:rsidRPr="005C6CEF">
              <w:t>Rectangular Fit</w:t>
            </w:r>
          </w:p>
        </w:tc>
        <w:tc>
          <w:tcPr>
            <w:tcW w:w="2920" w:type="dxa"/>
          </w:tcPr>
          <w:p w:rsidR="00727131" w:rsidRPr="005C6CEF" w:rsidRDefault="00727131" w:rsidP="00857569">
            <w:r>
              <w:t>Unitless</w:t>
            </w:r>
          </w:p>
        </w:tc>
      </w:tr>
      <w:tr w:rsidR="00727131" w:rsidTr="00857569">
        <w:tc>
          <w:tcPr>
            <w:tcW w:w="0" w:type="auto"/>
          </w:tcPr>
          <w:p w:rsidR="00727131" w:rsidRPr="005C6CEF" w:rsidRDefault="00727131" w:rsidP="00857569">
            <w:r w:rsidRPr="005C6CEF">
              <w:t>32</w:t>
            </w:r>
          </w:p>
        </w:tc>
        <w:tc>
          <w:tcPr>
            <w:tcW w:w="0" w:type="auto"/>
          </w:tcPr>
          <w:p w:rsidR="00727131" w:rsidRPr="005C6CEF" w:rsidRDefault="00727131" w:rsidP="00857569">
            <w:r w:rsidRPr="005C6CEF">
              <w:t>E</w:t>
            </w:r>
            <w:r>
              <w:t>dge to Area Ratio</w:t>
            </w:r>
          </w:p>
        </w:tc>
        <w:tc>
          <w:tcPr>
            <w:tcW w:w="2920" w:type="dxa"/>
          </w:tcPr>
          <w:p w:rsidR="00727131" w:rsidRPr="005C6CEF" w:rsidRDefault="00727131" w:rsidP="00857569">
            <w:r>
              <w:t>Unitless</w:t>
            </w:r>
          </w:p>
        </w:tc>
      </w:tr>
      <w:tr w:rsidR="00727131" w:rsidTr="00857569">
        <w:tc>
          <w:tcPr>
            <w:tcW w:w="0" w:type="auto"/>
          </w:tcPr>
          <w:p w:rsidR="00727131" w:rsidRPr="005C6CEF" w:rsidRDefault="00727131" w:rsidP="00857569">
            <w:r w:rsidRPr="005C6CEF">
              <w:t>33</w:t>
            </w:r>
          </w:p>
        </w:tc>
        <w:tc>
          <w:tcPr>
            <w:tcW w:w="0" w:type="auto"/>
          </w:tcPr>
          <w:p w:rsidR="00727131" w:rsidRPr="005C6CEF" w:rsidRDefault="00727131" w:rsidP="00857569">
            <w:r w:rsidRPr="005C6CEF">
              <w:t>Width of Main Branch</w:t>
            </w:r>
          </w:p>
        </w:tc>
        <w:tc>
          <w:tcPr>
            <w:tcW w:w="2920" w:type="dxa"/>
          </w:tcPr>
          <w:p w:rsidR="00727131" w:rsidRPr="005C6CEF" w:rsidRDefault="00727131" w:rsidP="00857569">
            <w:r>
              <w:t>Meters</w:t>
            </w:r>
          </w:p>
        </w:tc>
      </w:tr>
      <w:tr w:rsidR="00727131" w:rsidTr="00857569">
        <w:tc>
          <w:tcPr>
            <w:tcW w:w="0" w:type="auto"/>
          </w:tcPr>
          <w:p w:rsidR="00727131" w:rsidRPr="005C6CEF" w:rsidRDefault="00727131" w:rsidP="00857569">
            <w:r w:rsidRPr="005C6CEF">
              <w:t>34-35</w:t>
            </w:r>
          </w:p>
        </w:tc>
        <w:tc>
          <w:tcPr>
            <w:tcW w:w="0" w:type="auto"/>
          </w:tcPr>
          <w:p w:rsidR="00727131" w:rsidRPr="005C6CEF" w:rsidRDefault="00727131" w:rsidP="00857569">
            <w:r w:rsidRPr="005C6CEF">
              <w:t>UTM Longitude, Latitude</w:t>
            </w:r>
          </w:p>
        </w:tc>
        <w:tc>
          <w:tcPr>
            <w:tcW w:w="2920" w:type="dxa"/>
          </w:tcPr>
          <w:p w:rsidR="00727131" w:rsidRPr="005C6CEF" w:rsidRDefault="00727131" w:rsidP="00857569">
            <w:r w:rsidRPr="005C6CEF">
              <w:t>Meters</w:t>
            </w:r>
          </w:p>
        </w:tc>
      </w:tr>
      <w:tr w:rsidR="00727131" w:rsidTr="00857569">
        <w:tc>
          <w:tcPr>
            <w:tcW w:w="0" w:type="auto"/>
          </w:tcPr>
          <w:p w:rsidR="00727131" w:rsidRPr="005C6CEF" w:rsidRDefault="00727131" w:rsidP="00857569">
            <w:r w:rsidRPr="005C6CEF">
              <w:t>36-37</w:t>
            </w:r>
          </w:p>
        </w:tc>
        <w:tc>
          <w:tcPr>
            <w:tcW w:w="0" w:type="auto"/>
          </w:tcPr>
          <w:p w:rsidR="00727131" w:rsidRPr="005C6CEF" w:rsidRDefault="00727131" w:rsidP="00857569">
            <w:r w:rsidRPr="005C6CEF">
              <w:t>2006, 2009 GLCM Homogeneity Red Band</w:t>
            </w:r>
          </w:p>
        </w:tc>
        <w:tc>
          <w:tcPr>
            <w:tcW w:w="2920" w:type="dxa"/>
          </w:tcPr>
          <w:p w:rsidR="00727131" w:rsidRPr="005C6CEF" w:rsidRDefault="00727131" w:rsidP="00857569">
            <w:r>
              <w:t xml:space="preserve">Polygon </w:t>
            </w:r>
            <w:r w:rsidRPr="005C6CEF">
              <w:t>Texture</w:t>
            </w:r>
          </w:p>
        </w:tc>
      </w:tr>
      <w:tr w:rsidR="00727131" w:rsidTr="00857569">
        <w:tc>
          <w:tcPr>
            <w:tcW w:w="0" w:type="auto"/>
          </w:tcPr>
          <w:p w:rsidR="00727131" w:rsidRPr="005C6CEF" w:rsidRDefault="00727131" w:rsidP="00857569">
            <w:r w:rsidRPr="005C6CEF">
              <w:t>38</w:t>
            </w:r>
          </w:p>
        </w:tc>
        <w:tc>
          <w:tcPr>
            <w:tcW w:w="0" w:type="auto"/>
          </w:tcPr>
          <w:p w:rsidR="00727131" w:rsidRPr="005C6CEF" w:rsidRDefault="00727131" w:rsidP="00857569">
            <w:r w:rsidRPr="005C6CEF">
              <w:t>GLCM Homogeneity Red Difference</w:t>
            </w:r>
          </w:p>
        </w:tc>
        <w:tc>
          <w:tcPr>
            <w:tcW w:w="2920" w:type="dxa"/>
          </w:tcPr>
          <w:p w:rsidR="00727131" w:rsidRDefault="00727131" w:rsidP="00857569">
            <w:r w:rsidRPr="00415C87">
              <w:t>Polygon Texture</w:t>
            </w:r>
          </w:p>
        </w:tc>
      </w:tr>
      <w:tr w:rsidR="00727131" w:rsidTr="00857569">
        <w:tc>
          <w:tcPr>
            <w:tcW w:w="0" w:type="auto"/>
          </w:tcPr>
          <w:p w:rsidR="00727131" w:rsidRPr="005C6CEF" w:rsidRDefault="00727131" w:rsidP="00857569">
            <w:r w:rsidRPr="005C6CEF">
              <w:t>39-40</w:t>
            </w:r>
          </w:p>
        </w:tc>
        <w:tc>
          <w:tcPr>
            <w:tcW w:w="0" w:type="auto"/>
          </w:tcPr>
          <w:p w:rsidR="00727131" w:rsidRPr="005C6CEF" w:rsidRDefault="00727131" w:rsidP="00857569">
            <w:r w:rsidRPr="005C6CEF">
              <w:t>2006, 2009 GLCM Entropy Red Band</w:t>
            </w:r>
          </w:p>
        </w:tc>
        <w:tc>
          <w:tcPr>
            <w:tcW w:w="2920" w:type="dxa"/>
          </w:tcPr>
          <w:p w:rsidR="00727131" w:rsidRDefault="00727131" w:rsidP="00857569">
            <w:r w:rsidRPr="00415C87">
              <w:t>Polygon Texture</w:t>
            </w:r>
          </w:p>
        </w:tc>
      </w:tr>
      <w:tr w:rsidR="00727131" w:rsidTr="00857569">
        <w:tc>
          <w:tcPr>
            <w:tcW w:w="0" w:type="auto"/>
          </w:tcPr>
          <w:p w:rsidR="00727131" w:rsidRPr="005C6CEF" w:rsidRDefault="00727131" w:rsidP="00857569">
            <w:r w:rsidRPr="005C6CEF">
              <w:t>41</w:t>
            </w:r>
          </w:p>
        </w:tc>
        <w:tc>
          <w:tcPr>
            <w:tcW w:w="0" w:type="auto"/>
          </w:tcPr>
          <w:p w:rsidR="00727131" w:rsidRPr="005C6CEF" w:rsidRDefault="00727131" w:rsidP="00857569">
            <w:r w:rsidRPr="005C6CEF">
              <w:t>GLCM Entropy Red Diff</w:t>
            </w:r>
          </w:p>
        </w:tc>
        <w:tc>
          <w:tcPr>
            <w:tcW w:w="2920" w:type="dxa"/>
          </w:tcPr>
          <w:p w:rsidR="00727131" w:rsidRDefault="00727131" w:rsidP="00857569">
            <w:r w:rsidRPr="00415C87">
              <w:t>Polygon Texture</w:t>
            </w:r>
          </w:p>
        </w:tc>
      </w:tr>
      <w:tr w:rsidR="00727131" w:rsidTr="00857569">
        <w:tc>
          <w:tcPr>
            <w:tcW w:w="0" w:type="auto"/>
          </w:tcPr>
          <w:p w:rsidR="00727131" w:rsidRPr="005C6CEF" w:rsidRDefault="00727131" w:rsidP="00857569">
            <w:r w:rsidRPr="005C6CEF">
              <w:t>42-48</w:t>
            </w:r>
          </w:p>
        </w:tc>
        <w:tc>
          <w:tcPr>
            <w:tcW w:w="0" w:type="auto"/>
          </w:tcPr>
          <w:p w:rsidR="00727131" w:rsidRPr="005C6CEF" w:rsidRDefault="00727131" w:rsidP="00857569">
            <w:r w:rsidRPr="005C6CEF">
              <w:t>2009 Land Cover Proportions</w:t>
            </w:r>
          </w:p>
        </w:tc>
        <w:tc>
          <w:tcPr>
            <w:tcW w:w="2920" w:type="dxa"/>
          </w:tcPr>
          <w:p w:rsidR="00727131" w:rsidRPr="005C6CEF" w:rsidRDefault="00727131" w:rsidP="00857569">
            <w:r w:rsidRPr="005C6CEF">
              <w:t>Classification</w:t>
            </w:r>
          </w:p>
        </w:tc>
      </w:tr>
      <w:tr w:rsidR="00727131" w:rsidTr="00857569">
        <w:tc>
          <w:tcPr>
            <w:tcW w:w="0" w:type="auto"/>
          </w:tcPr>
          <w:p w:rsidR="00727131" w:rsidRPr="005C6CEF" w:rsidRDefault="00727131" w:rsidP="00857569">
            <w:r w:rsidRPr="005C6CEF">
              <w:t>49</w:t>
            </w:r>
          </w:p>
        </w:tc>
        <w:tc>
          <w:tcPr>
            <w:tcW w:w="0" w:type="auto"/>
          </w:tcPr>
          <w:p w:rsidR="00727131" w:rsidRPr="005C6CEF" w:rsidRDefault="00727131" w:rsidP="00857569">
            <w:r w:rsidRPr="005C6CEF">
              <w:t>Elevation</w:t>
            </w:r>
          </w:p>
        </w:tc>
        <w:tc>
          <w:tcPr>
            <w:tcW w:w="2920" w:type="dxa"/>
          </w:tcPr>
          <w:p w:rsidR="00727131" w:rsidRPr="005C6CEF" w:rsidRDefault="00727131" w:rsidP="00857569">
            <w:r w:rsidRPr="005E4256">
              <w:t>Polygon Mean</w:t>
            </w:r>
          </w:p>
        </w:tc>
      </w:tr>
      <w:tr w:rsidR="00727131" w:rsidTr="00857569">
        <w:tc>
          <w:tcPr>
            <w:tcW w:w="0" w:type="auto"/>
          </w:tcPr>
          <w:p w:rsidR="00727131" w:rsidRPr="005C6CEF" w:rsidRDefault="00727131" w:rsidP="00857569">
            <w:r w:rsidRPr="005C6CEF">
              <w:t>50</w:t>
            </w:r>
          </w:p>
        </w:tc>
        <w:tc>
          <w:tcPr>
            <w:tcW w:w="0" w:type="auto"/>
          </w:tcPr>
          <w:p w:rsidR="00727131" w:rsidRPr="005C6CEF" w:rsidRDefault="00727131" w:rsidP="00857569">
            <w:r w:rsidRPr="005C6CEF">
              <w:t>Count of SubObjects</w:t>
            </w:r>
          </w:p>
        </w:tc>
        <w:tc>
          <w:tcPr>
            <w:tcW w:w="2920" w:type="dxa"/>
          </w:tcPr>
          <w:p w:rsidR="00727131" w:rsidRPr="005C6CEF" w:rsidRDefault="00727131" w:rsidP="00857569">
            <w:r w:rsidRPr="005C6CEF">
              <w:t>SubObject</w:t>
            </w:r>
            <w:r>
              <w:t>s</w:t>
            </w:r>
            <w:r w:rsidRPr="005C6CEF">
              <w:t xml:space="preserve"> Statistic</w:t>
            </w:r>
          </w:p>
        </w:tc>
      </w:tr>
      <w:tr w:rsidR="00727131" w:rsidTr="00857569">
        <w:tc>
          <w:tcPr>
            <w:tcW w:w="0" w:type="auto"/>
          </w:tcPr>
          <w:p w:rsidR="00727131" w:rsidRPr="005C6CEF" w:rsidRDefault="00727131" w:rsidP="00857569">
            <w:r w:rsidRPr="005C6CEF">
              <w:t>51</w:t>
            </w:r>
          </w:p>
        </w:tc>
        <w:tc>
          <w:tcPr>
            <w:tcW w:w="0" w:type="auto"/>
          </w:tcPr>
          <w:p w:rsidR="00727131" w:rsidRPr="005C6CEF" w:rsidRDefault="00727131" w:rsidP="00857569">
            <w:r w:rsidRPr="005C6CEF">
              <w:t>Saturation Variance 06</w:t>
            </w:r>
          </w:p>
        </w:tc>
        <w:tc>
          <w:tcPr>
            <w:tcW w:w="2920" w:type="dxa"/>
          </w:tcPr>
          <w:p w:rsidR="00727131" w:rsidRDefault="00727131" w:rsidP="00857569">
            <w:r w:rsidRPr="001E5794">
              <w:t>SubObjects Statistic</w:t>
            </w:r>
          </w:p>
        </w:tc>
      </w:tr>
      <w:tr w:rsidR="00727131" w:rsidTr="00857569">
        <w:tc>
          <w:tcPr>
            <w:tcW w:w="0" w:type="auto"/>
          </w:tcPr>
          <w:p w:rsidR="00727131" w:rsidRPr="005C6CEF" w:rsidRDefault="00727131" w:rsidP="00857569">
            <w:r w:rsidRPr="005C6CEF">
              <w:t>52</w:t>
            </w:r>
          </w:p>
        </w:tc>
        <w:tc>
          <w:tcPr>
            <w:tcW w:w="0" w:type="auto"/>
          </w:tcPr>
          <w:p w:rsidR="00727131" w:rsidRPr="005C6CEF" w:rsidRDefault="00727131" w:rsidP="00857569">
            <w:r w:rsidRPr="005C6CEF">
              <w:t>Saturation Variance 09</w:t>
            </w:r>
          </w:p>
        </w:tc>
        <w:tc>
          <w:tcPr>
            <w:tcW w:w="2920" w:type="dxa"/>
          </w:tcPr>
          <w:p w:rsidR="00727131" w:rsidRDefault="00727131" w:rsidP="00857569">
            <w:r w:rsidRPr="001E5794">
              <w:t>SubObjects Statistic</w:t>
            </w:r>
          </w:p>
        </w:tc>
      </w:tr>
      <w:tr w:rsidR="00727131" w:rsidTr="00857569">
        <w:tc>
          <w:tcPr>
            <w:tcW w:w="0" w:type="auto"/>
          </w:tcPr>
          <w:p w:rsidR="00727131" w:rsidRPr="005C6CEF" w:rsidRDefault="00727131" w:rsidP="00857569">
            <w:r w:rsidRPr="005C6CEF">
              <w:t>53</w:t>
            </w:r>
          </w:p>
        </w:tc>
        <w:tc>
          <w:tcPr>
            <w:tcW w:w="0" w:type="auto"/>
          </w:tcPr>
          <w:p w:rsidR="00727131" w:rsidRPr="005C6CEF" w:rsidRDefault="00727131" w:rsidP="00857569">
            <w:r w:rsidRPr="005C6CEF">
              <w:t>Saturation Variance Difference</w:t>
            </w:r>
          </w:p>
        </w:tc>
        <w:tc>
          <w:tcPr>
            <w:tcW w:w="2920" w:type="dxa"/>
          </w:tcPr>
          <w:p w:rsidR="00727131" w:rsidRDefault="00727131" w:rsidP="00857569">
            <w:r w:rsidRPr="001E5794">
              <w:t>SubObjects Statistic</w:t>
            </w:r>
          </w:p>
        </w:tc>
      </w:tr>
      <w:tr w:rsidR="00727131" w:rsidTr="00857569">
        <w:tc>
          <w:tcPr>
            <w:tcW w:w="0" w:type="auto"/>
          </w:tcPr>
          <w:p w:rsidR="00727131" w:rsidRPr="005C6CEF" w:rsidRDefault="00727131" w:rsidP="00857569">
            <w:r w:rsidRPr="005C6CEF">
              <w:t>54</w:t>
            </w:r>
          </w:p>
        </w:tc>
        <w:tc>
          <w:tcPr>
            <w:tcW w:w="0" w:type="auto"/>
          </w:tcPr>
          <w:p w:rsidR="00727131" w:rsidRPr="005C6CEF" w:rsidRDefault="00727131" w:rsidP="00857569">
            <w:r w:rsidRPr="005C6CEF">
              <w:t>Brightness Variance 06</w:t>
            </w:r>
          </w:p>
        </w:tc>
        <w:tc>
          <w:tcPr>
            <w:tcW w:w="2920" w:type="dxa"/>
          </w:tcPr>
          <w:p w:rsidR="00727131" w:rsidRDefault="00727131" w:rsidP="00857569">
            <w:r w:rsidRPr="001E5794">
              <w:t>SubObjects Statistic</w:t>
            </w:r>
          </w:p>
        </w:tc>
      </w:tr>
      <w:tr w:rsidR="00727131" w:rsidTr="00857569">
        <w:tc>
          <w:tcPr>
            <w:tcW w:w="0" w:type="auto"/>
          </w:tcPr>
          <w:p w:rsidR="00727131" w:rsidRPr="005C6CEF" w:rsidRDefault="00727131" w:rsidP="00857569">
            <w:r w:rsidRPr="005C6CEF">
              <w:t>55</w:t>
            </w:r>
          </w:p>
        </w:tc>
        <w:tc>
          <w:tcPr>
            <w:tcW w:w="0" w:type="auto"/>
          </w:tcPr>
          <w:p w:rsidR="00727131" w:rsidRPr="005C6CEF" w:rsidRDefault="00727131" w:rsidP="00857569">
            <w:r w:rsidRPr="005C6CEF">
              <w:t>Brightness Variance 09</w:t>
            </w:r>
          </w:p>
        </w:tc>
        <w:tc>
          <w:tcPr>
            <w:tcW w:w="2920" w:type="dxa"/>
          </w:tcPr>
          <w:p w:rsidR="00727131" w:rsidRDefault="00727131" w:rsidP="00857569">
            <w:r w:rsidRPr="001E5794">
              <w:t>SubObjects Statistic</w:t>
            </w:r>
          </w:p>
        </w:tc>
      </w:tr>
      <w:tr w:rsidR="00727131" w:rsidTr="00857569">
        <w:tc>
          <w:tcPr>
            <w:tcW w:w="0" w:type="auto"/>
          </w:tcPr>
          <w:p w:rsidR="00727131" w:rsidRPr="005C6CEF" w:rsidRDefault="00727131" w:rsidP="00857569">
            <w:r w:rsidRPr="005C6CEF">
              <w:t>56</w:t>
            </w:r>
          </w:p>
        </w:tc>
        <w:tc>
          <w:tcPr>
            <w:tcW w:w="0" w:type="auto"/>
          </w:tcPr>
          <w:p w:rsidR="00727131" w:rsidRPr="005C6CEF" w:rsidRDefault="00727131" w:rsidP="00857569">
            <w:r w:rsidRPr="005C6CEF">
              <w:t>Brightness Variance Difference</w:t>
            </w:r>
          </w:p>
        </w:tc>
        <w:tc>
          <w:tcPr>
            <w:tcW w:w="2920" w:type="dxa"/>
          </w:tcPr>
          <w:p w:rsidR="00727131" w:rsidRDefault="00727131" w:rsidP="00857569">
            <w:r w:rsidRPr="001E5794">
              <w:t>SubObjects Statistic</w:t>
            </w:r>
          </w:p>
        </w:tc>
      </w:tr>
      <w:tr w:rsidR="00727131" w:rsidTr="00857569">
        <w:tc>
          <w:tcPr>
            <w:tcW w:w="0" w:type="auto"/>
          </w:tcPr>
          <w:p w:rsidR="00727131" w:rsidRPr="005C6CEF" w:rsidRDefault="00727131" w:rsidP="00857569">
            <w:r w:rsidRPr="005C6CEF">
              <w:t>57</w:t>
            </w:r>
          </w:p>
        </w:tc>
        <w:tc>
          <w:tcPr>
            <w:tcW w:w="0" w:type="auto"/>
          </w:tcPr>
          <w:p w:rsidR="00727131" w:rsidRPr="005C6CEF" w:rsidRDefault="00727131" w:rsidP="00857569">
            <w:r w:rsidRPr="005C6CEF">
              <w:t>Edge-Area ratio Variance</w:t>
            </w:r>
          </w:p>
        </w:tc>
        <w:tc>
          <w:tcPr>
            <w:tcW w:w="2920" w:type="dxa"/>
          </w:tcPr>
          <w:p w:rsidR="00727131" w:rsidRDefault="00727131" w:rsidP="00857569">
            <w:r w:rsidRPr="001E5794">
              <w:t>SubObjects Statistic</w:t>
            </w:r>
          </w:p>
        </w:tc>
      </w:tr>
      <w:tr w:rsidR="00727131" w:rsidTr="00857569">
        <w:tc>
          <w:tcPr>
            <w:tcW w:w="0" w:type="auto"/>
          </w:tcPr>
          <w:p w:rsidR="00727131" w:rsidRPr="005C6CEF" w:rsidRDefault="00727131" w:rsidP="00857569">
            <w:r w:rsidRPr="005C6CEF">
              <w:t>58</w:t>
            </w:r>
          </w:p>
        </w:tc>
        <w:tc>
          <w:tcPr>
            <w:tcW w:w="0" w:type="auto"/>
          </w:tcPr>
          <w:p w:rsidR="00727131" w:rsidRPr="005C6CEF" w:rsidRDefault="00727131" w:rsidP="00857569">
            <w:r w:rsidRPr="005C6CEF">
              <w:t>GLCM 2006 Red Variance</w:t>
            </w:r>
          </w:p>
        </w:tc>
        <w:tc>
          <w:tcPr>
            <w:tcW w:w="2920" w:type="dxa"/>
          </w:tcPr>
          <w:p w:rsidR="00727131" w:rsidRDefault="00727131" w:rsidP="00857569">
            <w:r w:rsidRPr="001E5794">
              <w:t>SubObjects Statistic</w:t>
            </w:r>
          </w:p>
        </w:tc>
      </w:tr>
      <w:tr w:rsidR="00727131" w:rsidTr="00857569">
        <w:tc>
          <w:tcPr>
            <w:tcW w:w="0" w:type="auto"/>
          </w:tcPr>
          <w:p w:rsidR="00727131" w:rsidRPr="005C6CEF" w:rsidRDefault="00727131" w:rsidP="00857569">
            <w:r w:rsidRPr="005C6CEF">
              <w:t>59</w:t>
            </w:r>
          </w:p>
        </w:tc>
        <w:tc>
          <w:tcPr>
            <w:tcW w:w="0" w:type="auto"/>
          </w:tcPr>
          <w:p w:rsidR="00727131" w:rsidRPr="005C6CEF" w:rsidRDefault="00727131" w:rsidP="00857569">
            <w:r w:rsidRPr="005C6CEF">
              <w:t>GLCM 2009 Red Variance</w:t>
            </w:r>
          </w:p>
        </w:tc>
        <w:tc>
          <w:tcPr>
            <w:tcW w:w="2920" w:type="dxa"/>
          </w:tcPr>
          <w:p w:rsidR="00727131" w:rsidRDefault="00727131" w:rsidP="00857569">
            <w:r w:rsidRPr="001E5794">
              <w:t>SubObjects Statistic</w:t>
            </w:r>
          </w:p>
        </w:tc>
      </w:tr>
    </w:tbl>
    <w:p w:rsidR="00727131" w:rsidRPr="00E1551D" w:rsidRDefault="00727131" w:rsidP="00727131">
      <w:pPr>
        <w:spacing w:line="480" w:lineRule="auto"/>
      </w:pPr>
    </w:p>
    <w:p w:rsidR="00727131" w:rsidRPr="00E1551D" w:rsidRDefault="00727131" w:rsidP="00727131">
      <w:pPr>
        <w:spacing w:line="480" w:lineRule="auto"/>
      </w:pPr>
      <w:r w:rsidRPr="00E1551D">
        <w:lastRenderedPageBreak/>
        <w:t xml:space="preserve">The exported segments were merged into a file geodatabase and augmented with total area and several placeholder variables to annotate which polygons were used for training and predictions along with other model output. The segments were used for the following procedures as the primary unit of analysis for both the training data and the statistical modeling. Final predictions and mapping were at the segment scale. Due to the generation by homogeneity criteria, segments ranged in size from less than a 1/10 ha in heterogeneous areas up to around 50 ha in places like continuous forested zones and large water bodies. </w:t>
      </w:r>
    </w:p>
    <w:p w:rsidR="00727131" w:rsidRPr="00E1551D" w:rsidRDefault="00727131" w:rsidP="00727131">
      <w:pPr>
        <w:pStyle w:val="Heading3"/>
        <w:spacing w:line="480" w:lineRule="auto"/>
      </w:pPr>
      <w:bookmarkStart w:id="124" w:name="_Toc371516302"/>
      <w:r w:rsidRPr="00E1551D">
        <w:t xml:space="preserve">2.5 </w:t>
      </w:r>
      <w:r>
        <w:t>Round 1 t</w:t>
      </w:r>
      <w:r w:rsidRPr="00E1551D">
        <w:t>raining data and the AAViewer</w:t>
      </w:r>
      <w:bookmarkEnd w:id="124"/>
    </w:p>
    <w:p w:rsidR="00727131" w:rsidRDefault="00727131" w:rsidP="00727131">
      <w:pPr>
        <w:spacing w:line="480" w:lineRule="auto"/>
      </w:pPr>
      <w:r w:rsidRPr="00E1551D">
        <w:t>Training data w</w:t>
      </w:r>
      <w:r>
        <w:t>ere</w:t>
      </w:r>
      <w:r w:rsidRPr="00E1551D">
        <w:t xml:space="preserve"> generated from a simple search for changed polygons </w:t>
      </w:r>
      <w:r>
        <w:t>and change-like polygons plus a</w:t>
      </w:r>
      <w:r w:rsidRPr="00E1551D">
        <w:t xml:space="preserve"> review of </w:t>
      </w:r>
      <w:r>
        <w:t>~</w:t>
      </w:r>
      <w:r w:rsidRPr="00E1551D">
        <w:t>500 randomly selected polygons.  In general the randomly selected samples were non-change polygons</w:t>
      </w:r>
      <w:r>
        <w:t>.</w:t>
      </w:r>
      <w:r w:rsidRPr="00E1551D">
        <w:t xml:space="preserve"> </w:t>
      </w:r>
      <w:r>
        <w:t>Some</w:t>
      </w:r>
      <w:r w:rsidRPr="00E1551D">
        <w:t xml:space="preserve"> </w:t>
      </w:r>
      <w:r>
        <w:t>change-like polygons returned from the simple search represented</w:t>
      </w:r>
      <w:r w:rsidRPr="00E1551D">
        <w:t xml:space="preserve"> false positives</w:t>
      </w:r>
      <w:r>
        <w:t xml:space="preserve"> (figure 3f).  These were polygon pairs which</w:t>
      </w:r>
      <w:r w:rsidRPr="00E1551D">
        <w:t xml:space="preserve"> </w:t>
      </w:r>
      <w:r>
        <w:t xml:space="preserve">had similar spectral characteristics to change polygons </w:t>
      </w:r>
      <w:r w:rsidRPr="00E1551D">
        <w:t xml:space="preserve">but which had not changed by visual inspection. These were primarily places in dark shadows in time period one and with bright </w:t>
      </w:r>
      <w:r>
        <w:t>illumination</w:t>
      </w:r>
      <w:r w:rsidRPr="00E1551D">
        <w:t xml:space="preserve"> in the second image. These could also include polygons such as agricultural fields that were green in 2006 and</w:t>
      </w:r>
      <w:r>
        <w:t xml:space="preserve"> bare in 2009. The purpose for R</w:t>
      </w:r>
      <w:r w:rsidRPr="00E1551D">
        <w:t xml:space="preserve">ound 1 was to </w:t>
      </w:r>
      <w:r>
        <w:t xml:space="preserve">generate data to </w:t>
      </w:r>
      <w:r w:rsidRPr="00E1551D">
        <w:t xml:space="preserve">create a model that split the full polygon set into strata as either more similar to the changed polygons in </w:t>
      </w:r>
      <w:r>
        <w:t>the R</w:t>
      </w:r>
      <w:r w:rsidRPr="00E1551D">
        <w:t>ound 1 training set or more similar to the non-changed polygons. While scanning for changes, specific examples of forest-to-</w:t>
      </w:r>
      <w:r>
        <w:t>cleared</w:t>
      </w:r>
      <w:r w:rsidRPr="00E1551D">
        <w:t>, forest-to-</w:t>
      </w:r>
      <w:r>
        <w:t>built</w:t>
      </w:r>
      <w:r w:rsidRPr="00E1551D">
        <w:t xml:space="preserve"> and </w:t>
      </w:r>
      <w:r>
        <w:t>cleared</w:t>
      </w:r>
      <w:r w:rsidRPr="00E1551D">
        <w:t>-to-</w:t>
      </w:r>
      <w:r>
        <w:t>built were included in the training data (figure 3)</w:t>
      </w:r>
      <w:r w:rsidRPr="00E1551D">
        <w:t>. The purpose of the first round was to enable a random sampling from the generated strata.  The predictions needed to include obvious errors so that a larger training sample could be generated that included both real and false changes which wo</w:t>
      </w:r>
      <w:r>
        <w:t>uld be correctly attributed in R</w:t>
      </w:r>
      <w:r w:rsidRPr="00E1551D">
        <w:t>ound 2</w:t>
      </w:r>
      <w:r>
        <w:t xml:space="preserve"> to drive the final model</w:t>
      </w:r>
      <w:r w:rsidRPr="00E1551D">
        <w:t xml:space="preserve">. </w:t>
      </w:r>
    </w:p>
    <w:p w:rsidR="00727131" w:rsidRDefault="00727131" w:rsidP="00727131">
      <w:pPr>
        <w:spacing w:line="240" w:lineRule="auto"/>
        <w:jc w:val="center"/>
        <w:rPr>
          <w:b/>
        </w:rPr>
      </w:pPr>
    </w:p>
    <w:p w:rsidR="00727131" w:rsidRDefault="00727131" w:rsidP="00727131">
      <w:pPr>
        <w:spacing w:line="240" w:lineRule="auto"/>
        <w:jc w:val="center"/>
        <w:rPr>
          <w:b/>
        </w:rPr>
      </w:pPr>
    </w:p>
    <w:p w:rsidR="00727131" w:rsidRDefault="00727131" w:rsidP="00727131">
      <w:pPr>
        <w:spacing w:line="240" w:lineRule="auto"/>
        <w:jc w:val="center"/>
      </w:pPr>
      <w:proofErr w:type="gramStart"/>
      <w:r w:rsidRPr="00B977CA">
        <w:rPr>
          <w:b/>
        </w:rPr>
        <w:t>Fi</w:t>
      </w:r>
      <w:r>
        <w:rPr>
          <w:b/>
        </w:rPr>
        <w:t>gure 3</w:t>
      </w:r>
      <w:r>
        <w:t>.</w:t>
      </w:r>
      <w:proofErr w:type="gramEnd"/>
      <w:r w:rsidRPr="00E1551D">
        <w:t xml:space="preserve"> </w:t>
      </w:r>
      <w:r>
        <w:t xml:space="preserve">Examples of change types included in Round 1 and Round 2 training data. A-D </w:t>
      </w:r>
      <w:proofErr w:type="gramStart"/>
      <w:r>
        <w:t>are</w:t>
      </w:r>
      <w:proofErr w:type="gramEnd"/>
      <w:r>
        <w:t xml:space="preserve"> self-explanatory. </w:t>
      </w:r>
      <w:r w:rsidRPr="00A94A49">
        <w:rPr>
          <w:b/>
        </w:rPr>
        <w:t>(e.)</w:t>
      </w:r>
      <w:r>
        <w:t xml:space="preserve"> Natural changes most commonly are stream course changes, land-slides and fires. (f.) False changes are due to events like tree lean and shifting shadow patterns.</w:t>
      </w:r>
    </w:p>
    <w:p w:rsidR="00727131" w:rsidRDefault="00727131" w:rsidP="00727131">
      <w:pPr>
        <w:spacing w:line="480" w:lineRule="auto"/>
      </w:pPr>
      <w:r>
        <w:rPr>
          <w:noProof/>
          <w:lang w:bidi="ar-SA"/>
        </w:rPr>
        <w:drawing>
          <wp:inline distT="0" distB="0" distL="0" distR="0" wp14:anchorId="605EA86C" wp14:editId="2A701113">
            <wp:extent cx="5867400" cy="6477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ChangeExamples.png"/>
                    <pic:cNvPicPr/>
                  </pic:nvPicPr>
                  <pic:blipFill rotWithShape="1">
                    <a:blip r:embed="rId22" cstate="print">
                      <a:extLst>
                        <a:ext uri="{28A0092B-C50C-407E-A947-70E740481C1C}">
                          <a14:useLocalDpi xmlns:a14="http://schemas.microsoft.com/office/drawing/2010/main" val="0"/>
                        </a:ext>
                      </a:extLst>
                    </a:blip>
                    <a:srcRect t="7104" r="4016"/>
                    <a:stretch/>
                  </pic:blipFill>
                  <pic:spPr bwMode="auto">
                    <a:xfrm>
                      <a:off x="0" y="0"/>
                      <a:ext cx="5868695" cy="6478429"/>
                    </a:xfrm>
                    <a:prstGeom prst="rect">
                      <a:avLst/>
                    </a:prstGeom>
                    <a:ln>
                      <a:noFill/>
                    </a:ln>
                    <a:extLst>
                      <a:ext uri="{53640926-AAD7-44D8-BBD7-CCE9431645EC}">
                        <a14:shadowObscured xmlns:a14="http://schemas.microsoft.com/office/drawing/2010/main"/>
                      </a:ext>
                    </a:extLst>
                  </pic:spPr>
                </pic:pic>
              </a:graphicData>
            </a:graphic>
          </wp:inline>
        </w:drawing>
      </w:r>
    </w:p>
    <w:p w:rsidR="00727131" w:rsidRDefault="00727131" w:rsidP="00727131">
      <w:pPr>
        <w:spacing w:line="480" w:lineRule="auto"/>
      </w:pPr>
      <w:r w:rsidRPr="00E1551D">
        <w:lastRenderedPageBreak/>
        <w:t xml:space="preserve">The predictor variables were those derived from eCognition and ancillary information derived from the land-cover modeling and topographic information (Table 1). The polygons were intersected with the 2009 land-cover layer to derive proportions in each cover class for each polygon. </w:t>
      </w:r>
      <w:r>
        <w:t>T</w:t>
      </w:r>
      <w:r w:rsidRPr="00E1551D">
        <w:t>he mean elevation for each polygon</w:t>
      </w:r>
      <w:r>
        <w:t xml:space="preserve"> was </w:t>
      </w:r>
      <w:r w:rsidRPr="00E1551D">
        <w:t>also extracted</w:t>
      </w:r>
      <w:r>
        <w:t xml:space="preserve"> from a 10m DEM</w:t>
      </w:r>
      <w:r w:rsidRPr="00E1551D">
        <w:t>.  The 2006 land cover data was not utilized due to excessive salt and pepper class mixing.</w:t>
      </w:r>
      <w:r>
        <w:t xml:space="preserve"> Derived attributes were added to the segment attributes to complete the model predictor data set.</w:t>
      </w:r>
    </w:p>
    <w:p w:rsidR="00727131" w:rsidRPr="00E1551D" w:rsidRDefault="00727131" w:rsidP="00727131">
      <w:pPr>
        <w:spacing w:line="480" w:lineRule="auto"/>
      </w:pPr>
      <w:r>
        <w:t>The task of reviewing candidate polygons to be used as training data</w:t>
      </w:r>
      <w:r w:rsidRPr="00E1551D">
        <w:t xml:space="preserve"> can be one of the longest manual labor requirements of a change detection project </w:t>
      </w:r>
      <w:r w:rsidRPr="00E1551D">
        <w:fldChar w:fldCharType="begin" w:fldLock="1"/>
      </w:r>
      <w:r>
        <w:instrText>ADDIN CSL_CITATION { "citationItems" : [ { "id" : "ITEM-1", "itemData" : { "DOI" : "10.3390/rs4092530", "ISBN" : "4981532814", "ISSN" : "2072-4292", "author" : [ { "dropping-particle" : "", "family" : "Huth", "given" : "Juliane", "non-dropping-particle" : "", "parse-names" : false, "suffix" : "" }, { "dropping-particle" : "", "family" : "Kuenzer", "given" : "Claudia", "non-dropping-particle" : "", "parse-names" : false, "suffix" : "" }, { "dropping-particle" : "", "family" : "Wehrmann", "given" : "Thilo", "non-dropping-particle" : "", "parse-names" : false, "suffix" : "" }, { "dropping-particle" : "", "family" : "Gebhardt", "given" : "Steffen", "non-dropping-particle" : "", "parse-names" : false, "suffix" : "" }, { "dropping-particle" : "", "family" : "Tuan", "given" : "Vo Quoc", "non-dropping-particle" : "", "parse-names" : false, "suffix" : "" }, { "dropping-particle" : "", "family" : "Dech", "given" : "Stefan", "non-dropping-particle" : "", "parse-names" : false, "suffix" : "" } ], "container-title" : "Remote Sensing", "id" : "ITEM-1", "issue" : "12", "issued" : { "date-parts" : [ [ "2012", "9", "7" ] ] }, "page" : "2530-2553", "title" : "Land Cover and Land Use Classification with TWOPAC: towards Automated Processing for Pixel- and Object-Based Image Classification", "type" : "article-journal", "volume" : "4" }, "uris" : [ "http://www.mendeley.com/documents/?uuid=7de36aea-4b32-446f-a197-b2511575d1b7" ] } ], "mendeley" : { "previouslyFormattedCitation" : "(Huth et al., 2012)" }, "properties" : { "noteIndex" : 0 }, "schema" : "https://github.com/citation-style-language/schema/raw/master/csl-citation.json" }</w:instrText>
      </w:r>
      <w:r w:rsidRPr="00E1551D">
        <w:fldChar w:fldCharType="separate"/>
      </w:r>
      <w:r w:rsidRPr="00727131">
        <w:rPr>
          <w:noProof/>
        </w:rPr>
        <w:t>(Huth et al., 2012)</w:t>
      </w:r>
      <w:r w:rsidRPr="00E1551D">
        <w:fldChar w:fldCharType="end"/>
      </w:r>
      <w:r w:rsidRPr="00E1551D">
        <w:t xml:space="preserve"> so an </w:t>
      </w:r>
      <w:r>
        <w:t>accuracy assessment</w:t>
      </w:r>
      <w:r w:rsidRPr="00E1551D">
        <w:t xml:space="preserve"> system</w:t>
      </w:r>
      <w:r>
        <w:t xml:space="preserve"> was</w:t>
      </w:r>
      <w:r w:rsidRPr="00E1551D">
        <w:t xml:space="preserve"> developed that consisted of two programs designed to facilitate rapid review of polygons or polygon pairs for classification or attribution. </w:t>
      </w:r>
      <w:r>
        <w:t>The purpose of the accuracy assessment</w:t>
      </w:r>
      <w:r w:rsidRPr="00E1551D">
        <w:t xml:space="preserve"> system was to extract as much of the processing time involved with image pair review into an automated step which prepares for an efficient attribution step. The first program</w:t>
      </w:r>
      <w:r>
        <w:t>, AAClipGenerator,</w:t>
      </w:r>
      <w:r w:rsidRPr="00E1551D">
        <w:t xml:space="preserve"> was written in C# and ArcObjects with ArcGIS 10.0</w:t>
      </w:r>
      <w:r>
        <w:t xml:space="preserve"> </w:t>
      </w:r>
      <w:r>
        <w:fldChar w:fldCharType="begin" w:fldLock="1"/>
      </w:r>
      <w:r>
        <w:instrText>ADDIN CSL_CITATION { "citationItems" : [ { "id" : "ITEM-1", "itemData" : { "author" : [ { "dropping-particle" : "", "family" : "ESRI (Environmental Systems Resource Institute)", "given" : "", "non-dropping-particle" : "", "parse-names" : false, "suffix" : "" } ], "id" : "ITEM-1", "issued" : { "date-parts" : [ [ "2011" ] ] }, "number" : "10.0", "publisher" : "ESRI", "publisher-place" : "Redlands, California", "title" : "ArcMap", "type" : "article" }, "uris" : [ "http://www.mendeley.com/documents/?uuid=7a8ec805-1f2c-4e0e-85d9-243165c6f04a" ] } ], "mendeley" : { "previouslyFormattedCitation" : "(ESRI (Environmental Systems Resource Institute), 2011)" }, "properties" : { "noteIndex" : 0 }, "schema" : "https://github.com/citation-style-language/schema/raw/master/csl-citation.json" }</w:instrText>
      </w:r>
      <w:r>
        <w:fldChar w:fldCharType="separate"/>
      </w:r>
      <w:r w:rsidRPr="00727131">
        <w:rPr>
          <w:noProof/>
        </w:rPr>
        <w:t>(ESRI (Environmental Systems Resource Institute), 2011)</w:t>
      </w:r>
      <w:r>
        <w:fldChar w:fldCharType="end"/>
      </w:r>
      <w:r w:rsidRPr="00E1551D">
        <w:t xml:space="preserve"> and is dependent upon an ArcGIS mxd file. The mxd contains the polygons of interest for review and the i</w:t>
      </w:r>
      <w:r>
        <w:t>mage layers to be compared. AAClipGenerator</w:t>
      </w:r>
      <w:r w:rsidRPr="00E1551D">
        <w:t xml:space="preserve"> </w:t>
      </w:r>
      <w:r>
        <w:t>creat</w:t>
      </w:r>
      <w:r w:rsidRPr="00E1551D">
        <w:t>es medium sized jpegs for each image representing a single polygon and its surrounding landscape. The scaling is such that the polygon of interest takes up about the middle third of the image. One jpeg is generated for each image layer with the outline of the polygon of interest such that three jpegs are created for each polygon. In this project the image layers were the before image (2006), the visible bands from the after image (2009) and the difference image.</w:t>
      </w:r>
    </w:p>
    <w:p w:rsidR="00727131" w:rsidRDefault="00727131" w:rsidP="00727131">
      <w:pPr>
        <w:spacing w:line="480" w:lineRule="auto"/>
      </w:pPr>
      <w:r w:rsidRPr="00E1551D">
        <w:t>The second program</w:t>
      </w:r>
      <w:r>
        <w:t>, AAViewer,</w:t>
      </w:r>
      <w:r w:rsidRPr="00E1551D">
        <w:t xml:space="preserve"> included a simple user interface designed to minimize key strokes so as to maximize the amount of analyst time spent deciding on a classification and minimize the amount of time waiting for images to load, scrolling around multiple tables and inputting data into clicked fields. The program takes the generated image triplets</w:t>
      </w:r>
      <w:r>
        <w:t xml:space="preserve"> </w:t>
      </w:r>
      <w:r w:rsidRPr="00E1551D">
        <w:t>and an associated data structure</w:t>
      </w:r>
      <w:r>
        <w:t>, both</w:t>
      </w:r>
      <w:r w:rsidRPr="00E1551D">
        <w:t xml:space="preserve"> </w:t>
      </w:r>
      <w:r>
        <w:t xml:space="preserve">from </w:t>
      </w:r>
      <w:r>
        <w:lastRenderedPageBreak/>
        <w:t xml:space="preserve">AAClipGenerator, </w:t>
      </w:r>
      <w:r w:rsidRPr="00E1551D">
        <w:t xml:space="preserve">and provides a simultaneous view of the images and a data entry pane for </w:t>
      </w:r>
      <w:r>
        <w:t>attributing them (Figure 4</w:t>
      </w:r>
      <w:r w:rsidRPr="00E1551D">
        <w:t xml:space="preserve">). Using this system an analyst can routinely review and attribute 250-300 polygon triplets an hour. An additional benefit of this system is the ability to reproduce the decision environment for the analyst portion of the project. Since the images and viewer are self-contained, they can be easily passed to a second observer to repeat the analysis and archived with the project to allow future review of the decisions made under identical conditions regarding image scale and orientation. The “commission </w:t>
      </w:r>
      <w:r>
        <w:t>eliminat</w:t>
      </w:r>
      <w:r w:rsidRPr="00E1551D">
        <w:t>ing” methods below were made feasible solely due to the efficiency gained by this set of programs</w:t>
      </w:r>
      <w:r>
        <w:t>.</w:t>
      </w:r>
      <w:r w:rsidRPr="00E1551D">
        <w:t xml:space="preserve"> </w:t>
      </w:r>
    </w:p>
    <w:p w:rsidR="00727131" w:rsidRDefault="00727131" w:rsidP="00727131">
      <w:pPr>
        <w:jc w:val="center"/>
      </w:pPr>
      <w:proofErr w:type="gramStart"/>
      <w:r w:rsidRPr="00B977CA">
        <w:rPr>
          <w:b/>
        </w:rPr>
        <w:t>Fi</w:t>
      </w:r>
      <w:r>
        <w:rPr>
          <w:b/>
        </w:rPr>
        <w:t>gure 4</w:t>
      </w:r>
      <w:r>
        <w:t>.</w:t>
      </w:r>
      <w:proofErr w:type="gramEnd"/>
      <w:r w:rsidRPr="00E1551D">
        <w:t xml:space="preserve"> </w:t>
      </w:r>
      <w:proofErr w:type="gramStart"/>
      <w:r w:rsidRPr="00E1551D">
        <w:t>AAViewer</w:t>
      </w:r>
      <w:r>
        <w:t>.</w:t>
      </w:r>
      <w:proofErr w:type="gramEnd"/>
      <w:r>
        <w:t xml:space="preserve"> The AAViewer program displays three images and an attribution pane for rapidly classifying target polygons. In the figure the upper left image is from 2006, the upper right image is from 2009 and the lower right image is the band-wise difference image. The ChangeClass box stays selected during review and movement between image sets is done with the “W” and “S” keys. The classification procedure requires 2 keystrokes, “S” to advance image sets and 1-9 to denote the change type.</w:t>
      </w:r>
    </w:p>
    <w:p w:rsidR="00727131" w:rsidRPr="00E1551D" w:rsidRDefault="00727131" w:rsidP="00727131">
      <w:pPr>
        <w:spacing w:line="480" w:lineRule="auto"/>
        <w:jc w:val="center"/>
      </w:pPr>
      <w:r w:rsidRPr="00E1551D">
        <w:rPr>
          <w:noProof/>
          <w:lang w:bidi="ar-SA"/>
        </w:rPr>
        <w:lastRenderedPageBreak/>
        <w:drawing>
          <wp:inline distT="0" distB="0" distL="0" distR="0" wp14:anchorId="5A3FD0D8" wp14:editId="5D3BDEDC">
            <wp:extent cx="4847303" cy="45365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ViewerImagesLoaded.JPG"/>
                    <pic:cNvPicPr/>
                  </pic:nvPicPr>
                  <pic:blipFill>
                    <a:blip r:embed="rId23">
                      <a:extLst>
                        <a:ext uri="{28A0092B-C50C-407E-A947-70E740481C1C}">
                          <a14:useLocalDpi xmlns:a14="http://schemas.microsoft.com/office/drawing/2010/main" val="0"/>
                        </a:ext>
                      </a:extLst>
                    </a:blip>
                    <a:stretch>
                      <a:fillRect/>
                    </a:stretch>
                  </pic:blipFill>
                  <pic:spPr>
                    <a:xfrm>
                      <a:off x="0" y="0"/>
                      <a:ext cx="4859836" cy="4548309"/>
                    </a:xfrm>
                    <a:prstGeom prst="rect">
                      <a:avLst/>
                    </a:prstGeom>
                  </pic:spPr>
                </pic:pic>
              </a:graphicData>
            </a:graphic>
          </wp:inline>
        </w:drawing>
      </w:r>
    </w:p>
    <w:p w:rsidR="00727131" w:rsidRDefault="00727131" w:rsidP="00727131">
      <w:pPr>
        <w:pStyle w:val="Heading3"/>
        <w:spacing w:line="480" w:lineRule="auto"/>
      </w:pPr>
      <w:bookmarkStart w:id="125" w:name="_Toc371516303"/>
      <w:r w:rsidRPr="00E1551D">
        <w:t>2.6 Statistical predictions with Random Forests</w:t>
      </w:r>
      <w:bookmarkEnd w:id="125"/>
    </w:p>
    <w:p w:rsidR="00727131" w:rsidRDefault="00727131" w:rsidP="00727131">
      <w:pPr>
        <w:spacing w:line="480" w:lineRule="auto"/>
      </w:pPr>
      <w:r>
        <w:t>P</w:t>
      </w:r>
      <w:r w:rsidRPr="00E1551D">
        <w:t xml:space="preserve">redictions </w:t>
      </w:r>
      <w:r>
        <w:t xml:space="preserve">were made </w:t>
      </w:r>
      <w:r w:rsidRPr="00E1551D">
        <w:t>from the classified training polygons us</w:t>
      </w:r>
      <w:r>
        <w:t>ing</w:t>
      </w:r>
      <w:r w:rsidRPr="00E1551D">
        <w:t xml:space="preserve"> the Random Forests (RF) algorithm </w:t>
      </w:r>
      <w:r w:rsidRPr="00E1551D">
        <w:fldChar w:fldCharType="begin" w:fldLock="1"/>
      </w:r>
      <w:r>
        <w:instrText>ADDIN CSL_CITATION { "citationItems" : [ { "id" : "ITEM-1", "itemData" : { "DOI" : "10.1186/1478-7954-9-29", "ISBN" : "9781424444427", "ISSN" : "14787954", "PMID" : "21816105", "abstract" : "Mechanisms are needed to assess learning in the context of graduate medical education. In general, research in this regard is focused on the individual learner. At the level of the group, learning assessment can also inform practice-based learning and may provide the foundation for whole systems improvement. The authors present the results of a random forests classification analysis of the diagnostic skill of rheumatology trainees as compared with rheumatology attendings. A random forests classification analysis is a novel statistical approach that captures the strength of alignment of thinking between student and teacher. It accomplishes this by providing information about the strength and correlation of multiple variables.", "author" : [ { "dropping-particle" : "", "family" : "Breiman", "given" : "Leo", "non-dropping-particle" : "", "parse-names" : false, "suffix" : "" } ], "chapter-number" : "5", "container-title" : "Machine Learning", "editor" : [ { "dropping-particle" : "", "family" : "Schapire", "given" : "Robert E", "non-dropping-particle" : "", "parse-names" : false, "suffix" : "" } ], "id" : "ITEM-1", "issue" : "1", "issued" : { "date-parts" : [ [ "2001" ] ] }, "page" : "5-32", "publisher" : "Springer", "title" : "Random Forests", "type" : "article-journal", "volume" : "45" }, "uris" : [ "http://www.mendeley.com/documents/?uuid=3bbaecf3-3d46-4acb-bab7-b5c31bc76057" ] }, { "id" : "ITEM-2", "itemData" : { "ISSN" : "0012-9658", "PMID" : "18051647", "abstract" : "Classification procedures are some of the most widely used statistical methods in ecology. Random forests (RF) is a new and powerful statistical classifier that is well established in other disciplines but is relatively unknown in ecology. Advantages of RF compared to other statistical classifiers include (1) very high classification accuracy; (2) a novel method of determining variable importance; (3) ability to model complex interactions among predictor variables; (4) flexibility to perform several types of statistical data analysis, including regression, classification, survival analysis, and unsupervised learning; and (5) an algorithm for imputing missing values. We compared the accuracies of RF and four other commonly used statistical classifiers using data on invasive plant species presence in Lava Beds National Monument, California, USA, rare lichen species presence in the Pacific Northwest, USA, and nest sites for cavity nesting birds in the Uinta Mountains, Utah, USA. We observed high classification accuracy in all applications as measured by cross-validation and, in the case of the lichen data, by independent test data, when comparing RF to other common classification methods. We also observed that the variables that RF identified as most important for classifying invasive plant species coincided with expectations based on the literature.", "author" : [ { "dropping-particle" : "", "family" : "Cutler", "given" : "D Richard", "non-dropping-particle" : "", "parse-names" : false, "suffix" : "" }, { "dropping-particle" : "", "family" : "Edwards", "given" : "Thomas C", "non-dropping-particle" : "", "parse-names" : false, "suffix" : "" }, { "dropping-particle" : "", "family" : "Beard", "given" : "Karen H", "non-dropping-particle" : "", "parse-names" : false, "suffix" : "" }, { "dropping-particle" : "", "family" : "Cutler", "given" : "Adele", "non-dropping-particle" : "", "parse-names" : false, "suffix" : "" }, { "dropping-particle" : "", "family" : "Hess", "given" : "Kyle T", "non-dropping-particle" : "", "parse-names" : false, "suffix" : "" }, { "dropping-particle" : "", "family" : "Gibson", "given" : "Jacob", "non-dropping-particle" : "", "parse-names" : false, "suffix" : "" }, { "dropping-particle" : "", "family" : "Lawler", "given" : "Joshua J", "non-dropping-particle" : "", "parse-names" : false, "suffix" : "" } ], "container-title" : "Ecology", "id" : "ITEM-2", "issue" : "11", "issued" : { "date-parts" : [ [ "2007", "11" ] ] }, "page" : "2783-92", "title" : "Random forests for classification in ecology.", "type" : "article-journal", "volume" : "88" }, "uris" : [ "http://www.mendeley.com/documents/?uuid=2caa6ceb-f2ef-47e1-bbfe-0043aa7302d6" ] }, { "id" : "ITEM-3", "itemData" : { "author" : [ { "dropping-particle" : "", "family" : "Timm", "given" : "BC", "non-dropping-particle" : "", "parse-names" : false, "suffix" : "" }, { "dropping-particle" : "", "family" : "McGarigal", "given" : "K", "non-dropping-particle" : "", "parse-names" : false, "suffix" : "" } ], "container-title" : "Remote Sensing of Environment", "id" : "ITEM-3", "issued" : { "date-parts" : [ [ "2012" ] ] }, "page" : "106-117", "title" : "Fine-scale remotely-sensed cover mapping of coastal dune and salt marsh ecosystems at Cape Cod National Seashore using Random Forests", "type" : "article-journal", "volume" : "127" }, "uris" : [ "http://www.mendeley.com/documents/?uuid=c46c0446-00a0-4776-b4b4-88146fa4a8c2" ] }, { "id" : "ITEM-4", "itemData" : { "ISBN" : "0387848576", "author" : [ { "dropping-particle" : "", "family" : "Hastie", "given" : "Trevor", "non-dropping-particle" : "", "parse-names" : false, "suffix" : "" }, { "dropping-particle" : "", "family" : "Tibshirani", "given" : "Robert", "non-dropping-particle" : "", "parse-names" : false, "suffix" : "" }, { "dropping-particle" : "", "family" : "Friedman", "given" : "Jerome", "non-dropping-particle" : "", "parse-names" : false, "suffix" : "" } ], "id" : "ITEM-4", "issued" : { "date-parts" : [ [ "2009" ] ] }, "page" : "745", "publisher" : "Springer", "title" : "The Elements of Statistical Learning: Data Mining, Inference, and Prediction, Second Edition (Springer Series in Statistics)", "type" : "book" }, "uris" : [ "http://www.mendeley.com/documents/?uuid=703e3639-4fd8-4264-b926-343fe3c83d54" ] } ], "mendeley" : { "previouslyFormattedCitation" : "(Breiman, 2001; Cutler et al., 2007; Hastie et al., 2009; Timm &amp; McGarigal, 2012)" }, "properties" : { "noteIndex" : 0 }, "schema" : "https://github.com/citation-style-language/schema/raw/master/csl-citation.json" }</w:instrText>
      </w:r>
      <w:r w:rsidRPr="00E1551D">
        <w:fldChar w:fldCharType="separate"/>
      </w:r>
      <w:r w:rsidRPr="00727131">
        <w:rPr>
          <w:noProof/>
        </w:rPr>
        <w:t>(Breiman, 2001; Cutler et al., 2007; Hastie et al., 2009; Timm &amp; McGarigal, 2012)</w:t>
      </w:r>
      <w:r w:rsidRPr="00E1551D">
        <w:fldChar w:fldCharType="end"/>
      </w:r>
      <w:r>
        <w:t xml:space="preserve"> implemented with the randomForest package in the R statistical environment </w:t>
      </w:r>
      <w:r>
        <w:fldChar w:fldCharType="begin" w:fldLock="1"/>
      </w:r>
      <w:r>
        <w:instrText>ADDIN CSL_CITATION { "citationItems" : [ { "id" : "ITEM-1", "itemData" : { "author" : [ { "dropping-particle" : "", "family" : "R Core Team", "given" : "", "non-dropping-particle" : "", "parse-names" : false, "suffix" : "" } ], "id" : "ITEM-1", "issued" : { "date-parts" : [ [ "2013" ] ] }, "publisher" : "R Foundation for Statistical Computing", "publisher-place" : "Vienna, Austria", "title" : "R: A Language and Environment for Statistical Computing", "type" : "article" }, "uris" : [ "http://www.mendeley.com/documents/?uuid=7c702960-3bb3-4c36-aa43-a37cf4ddedad" ] }, { "id" : "ITEM-2", "itemData" : { "author" : [ { "dropping-particle" : "", "family" : "Liaw", "given" : "Andy", "non-dropping-particle" : "", "parse-names" : false, "suffix" : "" }, { "dropping-particle" : "", "family" : "Wiener", "given" : "Matthew", "non-dropping-particle" : "", "parse-names" : false, "suffix" : "" } ], "container-title" : "R News", "id" : "ITEM-2", "issue" : "3", "issued" : { "date-parts" : [ [ "2002" ] ] }, "page" : "18-22", "title" : "Classification and Regression by randomForest", "type" : "article-journal", "volume" : "2" }, "uris" : [ "http://www.mendeley.com/documents/?uuid=164b19b2-907e-4c1c-aa56-156b15c0cebd" ] } ], "mendeley" : { "previouslyFormattedCitation" : "(Liaw &amp; Wiener, 2002; R Core Team, 2013)" }, "properties" : { "noteIndex" : 0 }, "schema" : "https://github.com/citation-style-language/schema/raw/master/csl-citation.json" }</w:instrText>
      </w:r>
      <w:r>
        <w:fldChar w:fldCharType="separate"/>
      </w:r>
      <w:r w:rsidRPr="00727131">
        <w:rPr>
          <w:noProof/>
        </w:rPr>
        <w:t>(Liaw &amp; Wiener, 2002; R Core Team, 2013)</w:t>
      </w:r>
      <w:r>
        <w:fldChar w:fldCharType="end"/>
      </w:r>
      <w:r>
        <w:t>.</w:t>
      </w:r>
      <w:r w:rsidRPr="00E1551D">
        <w:t xml:space="preserve"> Random Forests is a machine learning algorithm derived from Classification and Regression Trees (CART). CART is a recursive partitioning algorithm that searches a parameter space for a variable value that splits a data set into two leaves with the minimum possible classification error. It continues to split the leaves of the tree until some stopping rule such as </w:t>
      </w:r>
      <w:r>
        <w:t>“</w:t>
      </w:r>
      <w:r w:rsidRPr="00E1551D">
        <w:t>terminal leaf node variance dropping below some maximum value</w:t>
      </w:r>
      <w:r>
        <w:t>”</w:t>
      </w:r>
      <w:r w:rsidRPr="00E1551D">
        <w:t xml:space="preserve"> is reached. Random Forests performs multiple iterations of a CART-style </w:t>
      </w:r>
      <w:r w:rsidRPr="00E1551D">
        <w:lastRenderedPageBreak/>
        <w:t xml:space="preserve">algorithm. For each tree it subsamples both the data and the predictor variable set. </w:t>
      </w:r>
      <w:r>
        <w:t>This analysis</w:t>
      </w:r>
      <w:r w:rsidRPr="00E1551D">
        <w:t xml:space="preserve"> used a binary change/no-change response with 2500 trees samp</w:t>
      </w:r>
      <w:r>
        <w:t>ling 7 variables for each split. However it has been shown</w:t>
      </w:r>
      <w:r w:rsidRPr="00E1551D">
        <w:t xml:space="preserve"> </w:t>
      </w:r>
      <w:r>
        <w:t>that</w:t>
      </w:r>
      <w:r w:rsidRPr="00E1551D">
        <w:t xml:space="preserve"> the quantity of variables at each split has little effect on the final outcome once the error rate has stabilized </w:t>
      </w:r>
      <w:r w:rsidRPr="00E1551D">
        <w:fldChar w:fldCharType="begin" w:fldLock="1"/>
      </w:r>
      <w:r>
        <w:instrText>ADDIN CSL_CITATION { "citationItems" : [ { "id" : "ITEM-1", "itemData" : { "DOI" : "10.1016/j.isprsjprs.2011.11.002", "ISSN" : "09242716", "author" : [ { "dropping-particle" : "", "family" : "Rodriguez-Galiano", "given" : "V.F.", "non-dropping-particle" : "", "parse-names" : false, "suffix" : "" }, { "dropping-particle" : "", "family" : "Ghimire", "given" : "B.", "non-dropping-particle" : "", "parse-names" : false, "suffix" : "" }, { "dropping-particle" : "", "family" : "Rogan", "given" : "J.", "non-dropping-particle" : "", "parse-names" : false, "suffix" : "" }, { "dropping-particle" : "", "family" : "Chica-Olmo", "given" : "M.", "non-dropping-particle" : "", "parse-names" : false, "suffix" : "" }, { "dropping-particle" : "", "family" : "Rigol-Sanchez", "given" : "J.P.", "non-dropping-particle" : "", "parse-names" : false, "suffix" : "" } ], "container-title" : "ISPRS Journal of Photogrammetry and Remote Sensing", "id" : "ITEM-1", "issued" : { "date-parts" : [ [ "2012", "1" ] ] }, "page" : "93-104", "publisher" : "International Society for Photogrammetry and Remote Sensing, Inc. (ISPRS)", "title" : "An assessment of the effectiveness of a random forest classifier for land-cover classification", "type" : "article-journal", "volume" : "67" }, "uris" : [ "http://www.mendeley.com/documents/?uuid=96d37f56-b872-4c5d-89ba-d85a135dbddd" ] } ], "mendeley" : { "previouslyFormattedCitation" : "(Rodriguez-Galiano, Ghimire, Rogan, Chica-Olmo, &amp; Rigol-Sanchez, 2012)" }, "properties" : { "noteIndex" : 0 }, "schema" : "https://github.com/citation-style-language/schema/raw/master/csl-citation.json" }</w:instrText>
      </w:r>
      <w:r w:rsidRPr="00E1551D">
        <w:fldChar w:fldCharType="separate"/>
      </w:r>
      <w:r w:rsidRPr="00727131">
        <w:rPr>
          <w:noProof/>
        </w:rPr>
        <w:t>(Rodriguez-Galiano, Ghimire, Rogan, Chica-Olmo, &amp; Rigol-Sanchez, 2012)</w:t>
      </w:r>
      <w:r w:rsidRPr="00E1551D">
        <w:fldChar w:fldCharType="end"/>
      </w:r>
      <w:r w:rsidRPr="00E1551D">
        <w:t xml:space="preserve">. </w:t>
      </w:r>
      <w:r>
        <w:t>The model splits the full dataset into changed and non-changed strata from which</w:t>
      </w:r>
      <w:r w:rsidRPr="00E1551D">
        <w:t xml:space="preserve"> 2500 random polygons </w:t>
      </w:r>
      <w:r>
        <w:t>were sampled from each to create the Round 2 model response data</w:t>
      </w:r>
      <w:r w:rsidRPr="00E1551D">
        <w:t>. The relative proportion of change polygons, including false change predictions was generally low compared to the non-change portion</w:t>
      </w:r>
      <w:r>
        <w:t>.</w:t>
      </w:r>
      <w:r w:rsidRPr="00E1551D">
        <w:t xml:space="preserve"> </w:t>
      </w:r>
      <w:r>
        <w:t>T</w:t>
      </w:r>
      <w:r w:rsidRPr="00E1551D">
        <w:t xml:space="preserve">hese strata </w:t>
      </w:r>
      <w:r>
        <w:t xml:space="preserve">were created </w:t>
      </w:r>
      <w:r w:rsidRPr="00E1551D">
        <w:t>to ensure an adequate sample of change polygons. These were classified correctly as change/no-change and reviewed for the final model using the AAViewer developed for this project.</w:t>
      </w:r>
    </w:p>
    <w:p w:rsidR="00727131" w:rsidRPr="00E1551D" w:rsidRDefault="00727131" w:rsidP="00727131">
      <w:pPr>
        <w:spacing w:line="480" w:lineRule="auto"/>
      </w:pPr>
      <w:r>
        <w:t xml:space="preserve">Once the 5,000 total samples are reviewed, they are used to create the final Round 2 model. </w:t>
      </w:r>
      <w:r w:rsidRPr="00E1551D">
        <w:t xml:space="preserve">The final prediction for any single polygon was the result of applying the 2500 derived trees to that polygon’s data values. The probability of change was the proportion of model runs that predicted the polygon of interest to have changed. From a classification standpoint, that means a change polygon is any polygon with greater than 1250 trees resulting in a classification of changed or more simply a fraction of change predictions ≥ 0.5.  </w:t>
      </w:r>
    </w:p>
    <w:p w:rsidR="00727131" w:rsidRPr="00E1551D" w:rsidRDefault="00727131" w:rsidP="00727131">
      <w:pPr>
        <w:spacing w:line="480" w:lineRule="auto"/>
      </w:pPr>
      <w:r w:rsidRPr="00E1551D">
        <w:t xml:space="preserve">Predictions from the final model were used to assess the confusion matrix for the modeling procedure. This is </w:t>
      </w:r>
      <w:r>
        <w:t>sometimes</w:t>
      </w:r>
      <w:r w:rsidRPr="00E1551D">
        <w:t xml:space="preserve"> the end product of a classification or change detection project. The final summary output for a RF model run displays the confusion matrix for the last generated tree. This is an assessment of the classification accuracy of the single final tree. To assess the model’s overall ability to discriminate amongst the input data, the model data was run through the full prediction procedure to assess the most probable class for each training polygon after being evaluated by the full “Forest” of prediction trees. </w:t>
      </w:r>
    </w:p>
    <w:p w:rsidR="00727131" w:rsidRPr="00E1551D" w:rsidRDefault="00727131" w:rsidP="00727131">
      <w:pPr>
        <w:spacing w:line="480" w:lineRule="auto"/>
      </w:pPr>
      <w:r w:rsidRPr="00E1551D">
        <w:lastRenderedPageBreak/>
        <w:t>In addition to predicting a class for each polygon, RF also produces a probability of a class based on the votes coming from the individual tree models. For a binary change/no-change response, the simple prediction criteria is any polygon with a proportion of votes &gt;0.5 for the change category.  Interpreting RF results can be difficult if the analytical goal is to come up with a mechanistic model for change. The probability of change is a summary statistic calculated over the “Forest” of trees. Each individual tree has a specific deterministic decision tree, but the whole model run integrates over many stochastic trials. Relative importance is attributed to different variables depending on their cumulative contribution over the individual model runs.</w:t>
      </w:r>
    </w:p>
    <w:p w:rsidR="00727131" w:rsidRPr="00E1551D" w:rsidRDefault="00727131" w:rsidP="00727131">
      <w:pPr>
        <w:pStyle w:val="Heading3"/>
        <w:spacing w:line="480" w:lineRule="auto"/>
      </w:pPr>
      <w:bookmarkStart w:id="126" w:name="_Toc371516304"/>
      <w:r w:rsidRPr="00E1551D">
        <w:t>2.7 AA Procedures –</w:t>
      </w:r>
      <w:r>
        <w:t>Eliminat</w:t>
      </w:r>
      <w:r w:rsidRPr="00E1551D">
        <w:t>ing Commission</w:t>
      </w:r>
      <w:bookmarkEnd w:id="126"/>
      <w:r w:rsidRPr="00E1551D">
        <w:t xml:space="preserve"> </w:t>
      </w:r>
    </w:p>
    <w:p w:rsidR="00727131" w:rsidRPr="00E1551D" w:rsidRDefault="00727131" w:rsidP="00727131">
      <w:pPr>
        <w:spacing w:line="480" w:lineRule="auto"/>
      </w:pPr>
      <w:r w:rsidRPr="00E1551D">
        <w:t xml:space="preserve">Commission errors are the result of falsely declaring a polygon to be a member of some class. In a multi-class thematic map, every error is a commission error for one class and an omission error for another. In change detection, change is initially the only variable so commission and omission really only have one definition. Commission errors, erroneous inclusions, would be locations mapped as change which did not change during the time-period of observation. Omission errors are the opposite, i.e., locations that changed that were not mapped as change. The RF statistical model provides a designation for each polygon in </w:t>
      </w:r>
      <w:r>
        <w:t>the</w:t>
      </w:r>
      <w:r w:rsidRPr="00E1551D">
        <w:t xml:space="preserve"> study area as either changed or non-changed. The trivial method of eliminating either kind of error is to declare all polygons the same class. Since few locations change, declaring all polygons to have not changed gives a 0% commission error and a 100% omission error while maintaining overall prediction accuracy probably greater than 98% (assuming a short time interval of 1 to a few years). Statistical models are designed to minimize overall error so with two classes, the minimum error would result from assigning the most likely class to each unobserved polygon. This partitions the commission and omission errors into two different fractions. All the commission errors reside with the polygons </w:t>
      </w:r>
      <w:r w:rsidRPr="00E1551D">
        <w:lastRenderedPageBreak/>
        <w:t>labeled as change and all the omission errors reside with the polygons labeled as no change. Therefore, to eliminate commission errors, an analyst needs to “check the computer’s work.”</w:t>
      </w:r>
    </w:p>
    <w:p w:rsidR="00727131" w:rsidRPr="00E1551D" w:rsidRDefault="00727131" w:rsidP="00727131">
      <w:pPr>
        <w:spacing w:line="480" w:lineRule="auto"/>
      </w:pPr>
      <w:r>
        <w:t>The</w:t>
      </w:r>
      <w:r w:rsidRPr="00E1551D">
        <w:t xml:space="preserve"> goal </w:t>
      </w:r>
      <w:r>
        <w:t xml:space="preserve">of this analysis </w:t>
      </w:r>
      <w:r w:rsidRPr="00E1551D">
        <w:t>was to eliminate as much error as possible with minimal effort, i.e. maximizing the efficiency of the change detection. Since a target polygon must be observed to v</w:t>
      </w:r>
      <w:r>
        <w:t>alidate</w:t>
      </w:r>
      <w:r w:rsidRPr="00E1551D">
        <w:t xml:space="preserve"> its thematic accuracy, the model was set up to capture as much error as possible in a relatively small area. With change detection, the number of polygons labeled as change is generally much smaller than those labeled as no-change, so the task of eliminating commission error is much smaller than trying to eliminate omission error. </w:t>
      </w:r>
      <w:r>
        <w:t>T</w:t>
      </w:r>
      <w:r w:rsidRPr="00E1551D">
        <w:t xml:space="preserve">he AAViewer </w:t>
      </w:r>
      <w:r>
        <w:t>was used</w:t>
      </w:r>
      <w:r w:rsidRPr="00E1551D">
        <w:t xml:space="preserve"> to review predicted polygons.  Assuming half the error is commission error, </w:t>
      </w:r>
      <w:r>
        <w:t>reviewing all commission polygons</w:t>
      </w:r>
      <w:r w:rsidRPr="00E1551D">
        <w:t xml:space="preserve"> </w:t>
      </w:r>
      <w:r>
        <w:t>should</w:t>
      </w:r>
      <w:r w:rsidRPr="00E1551D">
        <w:t xml:space="preserve"> eliminate half of the model error while only reviewing a small portion of the study area (usually &lt;5%). </w:t>
      </w:r>
    </w:p>
    <w:p w:rsidR="00727131" w:rsidRPr="00E1551D" w:rsidRDefault="00727131" w:rsidP="00727131">
      <w:pPr>
        <w:spacing w:line="480" w:lineRule="auto"/>
      </w:pPr>
      <w:r w:rsidRPr="00E1551D">
        <w:t xml:space="preserve">This is where the procedure becomes a hybrid method of regular predictive statistical modeling and analyst driven photo interpretation. The statistical modeling phase is used to focus the analyst’s effort on those areas most likely to exhibit the target change events. In this way, the predicted change areas are interpreted by an analyst and all mapped change polygons are effectively derived from photo interpretation </w:t>
      </w:r>
      <w:r w:rsidRPr="00E1551D">
        <w:fldChar w:fldCharType="begin" w:fldLock="1"/>
      </w:r>
      <w:r>
        <w:instrText>ADDIN CSL_CITATION { "citationItems" : [ { "id" : "ITEM-1", "itemData" : { "DOI" : "10.1016/j.rse.2012.09.017", "ISSN" : "00344257", "author" : [ { "dropping-particle" : "", "family" : "Zimmerman", "given" : "P.L.", "non-dropping-particle" : "", "parse-names" : false, "suffix" : "" }, { "dropping-particle" : "", "family" : "Housman", "given" : "I.W.", "non-dropping-particle" : "", "parse-names" : false, "suffix" : "" }, { "dropping-particle" : "", "family" : "Perry", "given" : "C.H.", "non-dropping-particle" : "", "parse-names" : false, "suffix" : "" }, { "dropping-particle" : "", "family" : "Chastain", "given" : "R.a.", "non-dropping-particle" : "", "parse-names" : false, "suffix" : "" }, { "dropping-particle" : "", "family" : "Webb", "given" : "J.B.", "non-dropping-particle" : "", "parse-names" : false, "suffix" : "" }, { "dropping-particle" : "", "family" : "Finco", "given" : "M.V.", "non-dropping-particle" : "", "parse-names" : false, "suffix" : "" } ], "container-title" : "Remote Sensing of Environment", "id" : "ITEM-1", "issued" : { "date-parts" : [ [ "2013", "1" ] ] }, "page" : "176-185", "publisher" : "Elsevier B.V.", "title" : "An accuracy assessment of forest disturbance mapping in the western Great Lakes", "type" : "article-journal", "volume" : "128" }, "uris" : [ "http://www.mendeley.com/documents/?uuid=30bd6503-1ef0-4e5b-9f86-6119df5ebdda" ] }, { "id" : "ITEM-2", "itemData" : { "DOI" : "10.1111/j.1752-1688.2010.00424.x", "ISSN" : "1093474X", "author" : [ { "dropping-particle" : "", "family" : "Claggett", "given" : "Peter R.", "non-dropping-particle" : "", "parse-names" : false, "suffix" : "" }, { "dropping-particle" : "", "family" : "Okay", "given" : "Judy a.", "non-dropping-particle" : "", "parse-names" : false, "suffix" : "" }, { "dropping-particle" : "V.", "family" : "Stehman", "given" : "Stephen", "non-dropping-particle" : "", "parse-names" : false, "suffix" : "" } ], "container-title" : "JAWRA Journal of the American Water Resources Association", "id" : "ITEM-2", "issue" : "2", "issued" : { "date-parts" : [ [ "2010", "4" ] ] }, "page" : "334-343", "title" : "Monitoring Regional Riparian Forest Cover Change Using Stratified Sampling and Multiresolution Imagery", "type" : "article-journal", "volume" : "46" }, "uris" : [ "http://www.mendeley.com/documents/?uuid=535dead3-9d07-4041-a26b-ab506e161ac2" ] } ], "mendeley" : { "previouslyFormattedCitation" : "(Claggett et al., 2010; Zimmerman et al., 2013)" }, "properties" : { "noteIndex" : 0 }, "schema" : "https://github.com/citation-style-language/schema/raw/master/csl-citation.json" }</w:instrText>
      </w:r>
      <w:r w:rsidRPr="00E1551D">
        <w:fldChar w:fldCharType="separate"/>
      </w:r>
      <w:r w:rsidRPr="00727131">
        <w:rPr>
          <w:noProof/>
        </w:rPr>
        <w:t>(Claggett et al., 2010; Zimmerman et al., 2013)</w:t>
      </w:r>
      <w:r w:rsidRPr="00E1551D">
        <w:fldChar w:fldCharType="end"/>
      </w:r>
      <w:r w:rsidRPr="00E1551D">
        <w:t>.</w:t>
      </w:r>
    </w:p>
    <w:p w:rsidR="00727131" w:rsidRDefault="00727131" w:rsidP="00727131">
      <w:pPr>
        <w:spacing w:line="480" w:lineRule="auto"/>
      </w:pPr>
      <w:r w:rsidRPr="00E1551D">
        <w:t xml:space="preserve">Also, the RF procedure provided a probability of change for each polygon. From the simple classification standpoint, the area of predicted change was made up of those polygons which were most likely change, i.e. those with a probability of change greater than 0.5. If the acceptance </w:t>
      </w:r>
      <w:r>
        <w:t>threshold</w:t>
      </w:r>
      <w:r w:rsidRPr="00E1551D">
        <w:t xml:space="preserve"> for classifying change is lowered, more of the overall error will be pushed into the smaller </w:t>
      </w:r>
      <w:r>
        <w:t xml:space="preserve">change </w:t>
      </w:r>
      <w:r w:rsidRPr="00E1551D">
        <w:t xml:space="preserve">fraction. For example if the acceptance threshold is lowered from 0.5 to 0.4 the number of polygons that must be reviewed increases but now </w:t>
      </w:r>
      <w:r>
        <w:t>~</w:t>
      </w:r>
      <w:r w:rsidRPr="00E1551D">
        <w:t xml:space="preserve">60% of the error is eliminated. Effectively the overall project error rate has been lowered by 10% by reviewing the extra polygons. As the criteria are decreased the additional effort </w:t>
      </w:r>
      <w:r w:rsidRPr="00E1551D">
        <w:lastRenderedPageBreak/>
        <w:t>to eliminate error r</w:t>
      </w:r>
      <w:r>
        <w:t>i</w:t>
      </w:r>
      <w:r w:rsidRPr="00E1551D">
        <w:t>se</w:t>
      </w:r>
      <w:r>
        <w:t>s</w:t>
      </w:r>
      <w:r w:rsidRPr="00E1551D">
        <w:t xml:space="preserve"> exponentially. Therefore some optimal acceptance criteria should exist beyond which the additional effort is not worth the increase in accuracy.  At this point the balancing of the criteria is purely subjective and should be informed by the research question. Ideally one would be able to assign a value to mapping each individual change event and compare it to the cost of an analyst’s time to find that event and create a stopping rule when they are equal. At high change probabilities, an analyst may find every reviewed polygon is a change. At low probability frequencies an analyst may need to review 10-20 polygons to find the next change event. As such the cost to find additional change continues to increase as polygons with smaller change probabilities are reviewed. </w:t>
      </w:r>
    </w:p>
    <w:p w:rsidR="00727131" w:rsidRPr="00E1551D" w:rsidRDefault="00727131" w:rsidP="00727131">
      <w:pPr>
        <w:pStyle w:val="Heading3"/>
        <w:spacing w:line="480" w:lineRule="auto"/>
      </w:pPr>
      <w:bookmarkStart w:id="127" w:name="_Toc371516305"/>
      <w:r w:rsidRPr="00E1551D">
        <w:t>2.8 AA Procedures- Estimating Omission</w:t>
      </w:r>
      <w:bookmarkEnd w:id="127"/>
    </w:p>
    <w:p w:rsidR="00727131" w:rsidRPr="00E1551D" w:rsidRDefault="00727131" w:rsidP="00727131">
      <w:pPr>
        <w:spacing w:line="480" w:lineRule="auto"/>
      </w:pPr>
      <w:r w:rsidRPr="00E1551D">
        <w:t xml:space="preserve">While pushing as much error into the commission fraction as possible, there will remain a small number of changes which, for whatever reason, conformed poorly to the samples observed or which are simply computationally indistinguishable with the suite of predictor variables from locations that did not change.  For the remaining polygons, (the 90% or so) a relatively large sample was taken, usually the greater of 1% and 5,000 polygons, and reviewed for omission errors using the AAviewer. Once reviewed,  an error rate can </w:t>
      </w:r>
      <w:r>
        <w:t xml:space="preserve">be </w:t>
      </w:r>
      <w:r w:rsidRPr="00E1551D">
        <w:t xml:space="preserve">calculated by quantity or area  </w:t>
      </w:r>
      <w:r w:rsidRPr="00E1551D">
        <w:fldChar w:fldCharType="begin" w:fldLock="1"/>
      </w:r>
      <w:r>
        <w:instrText>ADDIN CSL_CITATION { "citationItems" : [ { "id" : "ITEM-1", "itemData" : { "DOI" : "10.1016/j.rse.2012.10.031", "ISSN" : "00344257", "abstract" : "The area of land use or land cover change obtained directly from a map may differ greatly from the true area of change because of map classification error. An error-adjusted estimator of area can be easily produced once an accuracy assessment has been performed and an error matrix constructed. The estimator presented is a stratified estimator which is applicable to data acquired using popular sampling designs such as stratified random, simple random and systematic (the stratified estimator is often labeled a poststratified estimator for the latter two designs). A confidence interval for the area of land change should also be provided to quantify the uncertainty of the change area estimate. The uncertainty of the change area estimate, as expressed via the confidence interval, can then subsequently be incorporated into an uncertainty analysis for applications using land change area as an input (e.g., a carbon flux model). Accuracy assessments published for land change studies should report the information required to produce the stratified estimator of change area and to construct confidence intervals. However, an evaluation of land change articles published between 2005 and 2010 in two remote sensing journals revealed that accuracy assessments often fail to include this key information. We recommend that land change maps should be accompanied by an accuracy assessment that includes a clear description of the sampling design (including sample size and, if relevant, details of stratification), an error matrix, the area or proportion of area of each category according to the map, and descriptive accuracy measures such as user's, producer's and overall accuracy. Furthermore, mapped areas should be adjusted to eliminate bias attributable to map classification error and these error-adjusted area estimates should be accompanied by confidence intervals to quantify the sampling variability of the estimated area. Using data from the published literature, we illustrate how to produce error-adjusted point estimates and confidence intervals of land change areas. A simple analysis of uncertainty based on the confidence bounds for land change area is applied to a carbon flux model to illustrate numerically that variability in the land change area estimate can have a dramatic effect on model outputs.", "author" : [ { "dropping-particle" : "", "family" : "Olofsson", "given" : "Pontus", "non-dropping-particle" : "", "parse-names" : false, "suffix" : "" }, { "dropping-particle" : "", "family" : "Foody", "given" : "Giles M.", "non-dropping-particle" : "", "parse-names" : false, "suffix" : "" }, { "dropping-particle" : "V.", "family" : "Stehman", "given" : "Stephen", "non-dropping-particle" : "", "parse-names" : false, "suffix" : "" }, { "dropping-particle" : "", "family" : "Woodcock", "given" : "Curtis E.", "non-dropping-particle" : "", "parse-names" : false, "suffix" : "" } ], "container-title" : "Remote Sensing of Environment", "id" : "ITEM-1", "issue" : "null", "issued" : { "date-parts" : [ [ "2013", "2" ] ] }, "page" : "122-131", "title" : "Making better use of accuracy data in land change studies: Estimating accuracy and area and quantifying uncertainty using stratified estimation", "type" : "article-journal", "volume" : "129" }, "uris" : [ "http://www.mendeley.com/documents/?uuid=37419f1e-e4cd-4bf9-8943-9f431a927fb4" ] } ], "mendeley" : { "previouslyFormattedCitation" : "(Olofsson et al., 2013)" }, "properties" : { "noteIndex" : 0 }, "schema" : "https://github.com/citation-style-language/schema/raw/master/csl-citation.json" }</w:instrText>
      </w:r>
      <w:r w:rsidRPr="00E1551D">
        <w:fldChar w:fldCharType="separate"/>
      </w:r>
      <w:r w:rsidRPr="00727131">
        <w:rPr>
          <w:noProof/>
        </w:rPr>
        <w:t>(Olofsson et al., 2013)</w:t>
      </w:r>
      <w:r w:rsidRPr="00E1551D">
        <w:fldChar w:fldCharType="end"/>
      </w:r>
      <w:r w:rsidRPr="00E1551D">
        <w:t xml:space="preserve">. Either method assumes the calculation of a proportion of the area omitted by the analysis. With the polygon method, the rate would be the proportion of misclassified polygons observed in the omission sample. For the area method the rate would be the proportion of area in the misclassified polygons divided by the total area observed in the omission sample. This is similar to the prevalence weighting scheme used by Olofsson et al. (2013) to calculate accuracy rates. Due to the variability in polygon size, the area method was used. The </w:t>
      </w:r>
      <w:r>
        <w:t>estimated omission area (</w:t>
      </w:r>
      <w:r w:rsidRPr="00DC19AC">
        <w:rPr>
          <w:i/>
        </w:rPr>
        <w:t>O</w:t>
      </w:r>
      <w:r>
        <w:t xml:space="preserve">) </w:t>
      </w:r>
      <w:r w:rsidRPr="00E1551D">
        <w:t xml:space="preserve">was calculated </w:t>
      </w:r>
      <w:r>
        <w:t xml:space="preserve">in equation 2 as </w:t>
      </w:r>
      <w:r w:rsidRPr="00E1551D">
        <w:t>the pro</w:t>
      </w:r>
      <w:r>
        <w:t>duct</w:t>
      </w:r>
      <w:r w:rsidRPr="00E1551D">
        <w:t xml:space="preserve"> of </w:t>
      </w:r>
      <w:r>
        <w:t>the sum of the areas of the non-observed polygons (</w:t>
      </w:r>
      <w:r w:rsidRPr="00AA7DAD">
        <w:rPr>
          <w:i/>
        </w:rPr>
        <w:t>p</w:t>
      </w:r>
      <w:r w:rsidRPr="00AA7DAD">
        <w:rPr>
          <w:i/>
          <w:vertAlign w:val="subscript"/>
        </w:rPr>
        <w:t>n</w:t>
      </w:r>
      <w:r>
        <w:t xml:space="preserve">) and the ratio of the sum of the areas of the </w:t>
      </w:r>
      <w:r w:rsidRPr="00E1551D">
        <w:t>change</w:t>
      </w:r>
      <w:r>
        <w:t>d omission polygons</w:t>
      </w:r>
      <w:r w:rsidRPr="00E1551D">
        <w:t xml:space="preserve"> </w:t>
      </w:r>
      <w:r>
        <w:lastRenderedPageBreak/>
        <w:t>(</w:t>
      </w:r>
      <w:r w:rsidRPr="00AA7DAD">
        <w:rPr>
          <w:i/>
        </w:rPr>
        <w:t>p</w:t>
      </w:r>
      <w:r w:rsidRPr="00AA7DAD">
        <w:rPr>
          <w:i/>
          <w:vertAlign w:val="subscript"/>
        </w:rPr>
        <w:t>c</w:t>
      </w:r>
      <w:r>
        <w:t>) divided by the sum of the areas of the observed omission polygons (</w:t>
      </w:r>
      <w:r w:rsidRPr="00AA7DAD">
        <w:rPr>
          <w:i/>
        </w:rPr>
        <w:t>p</w:t>
      </w:r>
      <w:r w:rsidRPr="00AA7DAD">
        <w:rPr>
          <w:i/>
          <w:vertAlign w:val="subscript"/>
        </w:rPr>
        <w:t>o</w:t>
      </w:r>
      <w:r>
        <w:t>)</w:t>
      </w:r>
      <w:r w:rsidRPr="00E1551D">
        <w:t xml:space="preserve"> </w:t>
      </w:r>
      <w:r w:rsidRPr="00E1551D">
        <w:fldChar w:fldCharType="begin" w:fldLock="1"/>
      </w:r>
      <w:r>
        <w:instrText>ADDIN CSL_CITATION { "citationItems" : [ { "id" : "ITEM-1", "itemData" : { "ISBN" : "1420055127", "author" : [ { "dropping-particle" : "", "family" : "Congalton", "given" : "Russell G.", "non-dropping-particle" : "", "parse-names" : false, "suffix" : "" }, { "dropping-particle" : "", "family" : "Green", "given" : "Kass", "non-dropping-particle" : "", "parse-names" : false, "suffix" : "" } ], "id" : "ITEM-1", "issued" : { "date-parts" : [ [ "2008" ] ] }, "page" : "183", "publisher" : "CRC Press", "title" : "Assessing the Accuracy of Remotely Sensed Data: Principles and Practices, Second Edition (Mapping Science)", "type" : "book" }, "uris" : [ "http://www.mendeley.com/documents/?uuid=7c3a96e7-ad8b-4685-895b-8c8f88f11ea6" ] }, { "id" : "ITEM-2", "itemData" : { "DOI" : "10.1016/j.rse.2012.10.031", "ISSN" : "00344257", "abstract" : "The area of land use or land cover change obtained directly from a map may differ greatly from the true area of change because of map classification error. An error-adjusted estimator of area can be easily produced once an accuracy assessment has been performed and an error matrix constructed. The estimator presented is a stratified estimator which is applicable to data acquired using popular sampling designs such as stratified random, simple random and systematic (the stratified estimator is often labeled a poststratified estimator for the latter two designs). A confidence interval for the area of land change should also be provided to quantify the uncertainty of the change area estimate. The uncertainty of the change area estimate, as expressed via the confidence interval, can then subsequently be incorporated into an uncertainty analysis for applications using land change area as an input (e.g., a carbon flux model). Accuracy assessments published for land change studies should report the information required to produce the stratified estimator of change area and to construct confidence intervals. However, an evaluation of land change articles published between 2005 and 2010 in two remote sensing journals revealed that accuracy assessments often fail to include this key information. We recommend that land change maps should be accompanied by an accuracy assessment that includes a clear description of the sampling design (including sample size and, if relevant, details of stratification), an error matrix, the area or proportion of area of each category according to the map, and descriptive accuracy measures such as user's, producer's and overall accuracy. Furthermore, mapped areas should be adjusted to eliminate bias attributable to map classification error and these error-adjusted area estimates should be accompanied by confidence intervals to quantify the sampling variability of the estimated area. Using data from the published literature, we illustrate how to produce error-adjusted point estimates and confidence intervals of land change areas. A simple analysis of uncertainty based on the confidence bounds for land change area is applied to a carbon flux model to illustrate numerically that variability in the land change area estimate can have a dramatic effect on model outputs.", "author" : [ { "dropping-particle" : "", "family" : "Olofsson", "given" : "Pontus", "non-dropping-particle" : "", "parse-names" : false, "suffix" : "" }, { "dropping-particle" : "", "family" : "Foody", "given" : "Giles M.", "non-dropping-particle" : "", "parse-names" : false, "suffix" : "" }, { "dropping-particle" : "V.", "family" : "Stehman", "given" : "Stephen", "non-dropping-particle" : "", "parse-names" : false, "suffix" : "" }, { "dropping-particle" : "", "family" : "Woodcock", "given" : "Curtis E.", "non-dropping-particle" : "", "parse-names" : false, "suffix" : "" } ], "container-title" : "Remote Sensing of Environment", "id" : "ITEM-2", "issue" : "null", "issued" : { "date-parts" : [ [ "2013", "2" ] ] }, "page" : "122-131", "title" : "Making better use of accuracy data in land change studies: Estimating accuracy and area and quantifying uncertainty using stratified estimation", "type" : "article-journal", "volume" : "129" }, "uris" : [ "http://www.mendeley.com/documents/?uuid=37419f1e-e4cd-4bf9-8943-9f431a927fb4" ] } ], "mendeley" : { "previouslyFormattedCitation" : "(Congalton &amp; Green, 2008; Olofsson et al., 2013)" }, "properties" : { "noteIndex" : 0 }, "schema" : "https://github.com/citation-style-language/schema/raw/master/csl-citation.json" }</w:instrText>
      </w:r>
      <w:r w:rsidRPr="00E1551D">
        <w:fldChar w:fldCharType="separate"/>
      </w:r>
      <w:r w:rsidRPr="00727131">
        <w:rPr>
          <w:noProof/>
        </w:rPr>
        <w:t>(Congalton &amp; Green, 2008; Olofsson et al., 2013)</w:t>
      </w:r>
      <w:r w:rsidRPr="00E1551D">
        <w:fldChar w:fldCharType="end"/>
      </w:r>
      <w:r w:rsidRPr="00E1551D">
        <w:t xml:space="preserve">: </w:t>
      </w:r>
    </w:p>
    <w:p w:rsidR="00727131" w:rsidRPr="00E1551D" w:rsidRDefault="00727131" w:rsidP="00727131">
      <w:pPr>
        <w:spacing w:line="480" w:lineRule="auto"/>
        <w:jc w:val="right"/>
      </w:pPr>
      <w:r w:rsidRPr="000C494A">
        <w:rPr>
          <w:position w:val="-32"/>
          <w:sz w:val="20"/>
        </w:rPr>
        <w:object w:dxaOrig="1820" w:dyaOrig="760">
          <v:shape id="_x0000_i1028" type="#_x0000_t75" style="width:90.5pt;height:37.65pt" o:ole="">
            <v:imagedata r:id="rId12" o:title=""/>
          </v:shape>
          <o:OLEObject Type="Embed" ProgID="Equation.3" ShapeID="_x0000_i1028" DrawAspect="Content" ObjectID="_1467799159" r:id="rId24"/>
        </w:object>
      </w:r>
      <w:r>
        <w:rPr>
          <w:sz w:val="20"/>
        </w:rPr>
        <w:tab/>
      </w:r>
      <w:r>
        <w:rPr>
          <w:sz w:val="20"/>
        </w:rPr>
        <w:tab/>
      </w:r>
      <w:r>
        <w:rPr>
          <w:sz w:val="20"/>
        </w:rPr>
        <w:tab/>
      </w:r>
      <w:r>
        <w:rPr>
          <w:sz w:val="20"/>
        </w:rPr>
        <w:tab/>
      </w:r>
      <w:r>
        <w:rPr>
          <w:sz w:val="20"/>
        </w:rPr>
        <w:tab/>
      </w:r>
      <w:r>
        <w:rPr>
          <w:sz w:val="20"/>
        </w:rPr>
        <w:tab/>
        <w:t>(</w:t>
      </w:r>
      <w:r w:rsidRPr="00E1551D">
        <w:rPr>
          <w:sz w:val="20"/>
        </w:rPr>
        <w:t>2</w:t>
      </w:r>
      <w:r>
        <w:rPr>
          <w:sz w:val="20"/>
        </w:rPr>
        <w:t>)</w:t>
      </w:r>
    </w:p>
    <w:p w:rsidR="00727131" w:rsidRPr="00E1551D" w:rsidRDefault="00727131" w:rsidP="00727131">
      <w:pPr>
        <w:spacing w:line="480" w:lineRule="auto"/>
      </w:pPr>
      <w:r>
        <w:t>A</w:t>
      </w:r>
      <w:r w:rsidRPr="00E1551D">
        <w:t xml:space="preserve"> mapped change area and </w:t>
      </w:r>
      <w:r>
        <w:t xml:space="preserve">an </w:t>
      </w:r>
      <w:r w:rsidRPr="00E1551D">
        <w:t xml:space="preserve">estimated omission </w:t>
      </w:r>
      <w:r>
        <w:t>area were derived</w:t>
      </w:r>
      <w:r w:rsidRPr="00E1551D">
        <w:t xml:space="preserve"> at the conclusion of the accuracy assessment process. The overall summary statistic fo</w:t>
      </w:r>
      <w:r>
        <w:t>r the analysis is the Adjusted Producer’s Accuracy (APA) which is the ratio</w:t>
      </w:r>
      <w:r w:rsidRPr="00E1551D">
        <w:t xml:space="preserve"> of </w:t>
      </w:r>
      <w:r>
        <w:t>the sum of the areas</w:t>
      </w:r>
      <w:r w:rsidRPr="00E1551D">
        <w:t xml:space="preserve"> </w:t>
      </w:r>
      <w:r>
        <w:t>of the mapped change polygons (</w:t>
      </w:r>
      <w:r w:rsidRPr="00132392">
        <w:rPr>
          <w:i/>
        </w:rPr>
        <w:t>p</w:t>
      </w:r>
      <w:r w:rsidRPr="00132392">
        <w:rPr>
          <w:i/>
          <w:vertAlign w:val="subscript"/>
        </w:rPr>
        <w:t>m</w:t>
      </w:r>
      <w:r>
        <w:t>)</w:t>
      </w:r>
      <w:r w:rsidRPr="00E1551D">
        <w:t xml:space="preserve"> divided by the total predicted change area </w:t>
      </w:r>
      <w:r>
        <w:t xml:space="preserve">which is the sum of the mapped change area plus the estimated omission area from equation 2. </w:t>
      </w:r>
    </w:p>
    <w:p w:rsidR="00727131" w:rsidRPr="00E1551D" w:rsidRDefault="00727131" w:rsidP="00727131">
      <w:pPr>
        <w:spacing w:line="480" w:lineRule="auto"/>
        <w:jc w:val="right"/>
      </w:pPr>
      <w:r w:rsidRPr="00DC19AC">
        <w:rPr>
          <w:position w:val="-32"/>
        </w:rPr>
        <w:object w:dxaOrig="1760" w:dyaOrig="760">
          <v:shape id="_x0000_i1029" type="#_x0000_t75" style="width:88.5pt;height:37.65pt" o:ole="">
            <v:imagedata r:id="rId14" o:title=""/>
          </v:shape>
          <o:OLEObject Type="Embed" ProgID="Equation.3" ShapeID="_x0000_i1029" DrawAspect="Content" ObjectID="_1467799160" r:id="rId25"/>
        </w:object>
      </w:r>
      <w:r w:rsidRPr="00E1551D">
        <w:tab/>
      </w:r>
      <w:r>
        <w:tab/>
      </w:r>
      <w:r>
        <w:tab/>
      </w:r>
      <w:r>
        <w:tab/>
      </w:r>
      <w:r>
        <w:tab/>
      </w:r>
      <w:r>
        <w:tab/>
        <w:t>(</w:t>
      </w:r>
      <w:r w:rsidRPr="00E1551D">
        <w:t>3</w:t>
      </w:r>
      <w:r>
        <w:t>)</w:t>
      </w:r>
    </w:p>
    <w:p w:rsidR="00727131" w:rsidRPr="00E1551D" w:rsidRDefault="00727131" w:rsidP="00727131">
      <w:pPr>
        <w:spacing w:line="480" w:lineRule="auto"/>
      </w:pPr>
      <w:r w:rsidRPr="00E1551D">
        <w:t xml:space="preserve"> An analogous Adjusted User’s Accuracy could be calculated but </w:t>
      </w:r>
      <w:r>
        <w:t xml:space="preserve">it is </w:t>
      </w:r>
      <w:r w:rsidRPr="00E1551D">
        <w:t>theoretically set to 100% by manually verifying all modeled change polygons.</w:t>
      </w:r>
    </w:p>
    <w:p w:rsidR="00727131" w:rsidRPr="00E1551D" w:rsidRDefault="00727131" w:rsidP="00727131">
      <w:pPr>
        <w:pStyle w:val="Heading3"/>
        <w:spacing w:line="480" w:lineRule="auto"/>
      </w:pPr>
      <w:bookmarkStart w:id="128" w:name="_Toc371516306"/>
      <w:r w:rsidRPr="00E1551D">
        <w:t>2.9 Land cover mapping accuracy</w:t>
      </w:r>
      <w:bookmarkEnd w:id="128"/>
    </w:p>
    <w:p w:rsidR="00727131" w:rsidRPr="00E1551D" w:rsidRDefault="00727131" w:rsidP="00727131">
      <w:pPr>
        <w:spacing w:line="480" w:lineRule="auto"/>
      </w:pPr>
      <w:r w:rsidRPr="00E1551D">
        <w:t xml:space="preserve">The land cover map produced as part of this study was not a primary deliverable but provided ancillary data on which to base statistical predictions.  As such it is important to assess its accuracy as well. The classes distinguishable from remote sensing and from an analyst’s perspective are quite different. Separating brown roofs from brown soil surfaces is often trivial for a human being and near impossible (without LIDAR or hyperspectral data) for a computer. Similar issues arise with the many spectral states of rotation crops and even among tree canopies with different leaf types and solar illumination. To assess the land cover map about 500 2-m radius samples were created from relatively homogenous areas and again reviewed with the AAViewer. The reviewing analyst was not told to use the mapping </w:t>
      </w:r>
      <w:r w:rsidRPr="00E1551D">
        <w:lastRenderedPageBreak/>
        <w:t xml:space="preserve">classes but was simply given the instruction to use “sensible” land cover classes with the intent of informing regional land-use information. After the review a crosswalk </w:t>
      </w:r>
      <w:r>
        <w:t xml:space="preserve">was created </w:t>
      </w:r>
      <w:r w:rsidRPr="00E1551D">
        <w:t xml:space="preserve">from the mapped classes to the observer’s classes and the utility of the map </w:t>
      </w:r>
      <w:r>
        <w:t xml:space="preserve">was assessed </w:t>
      </w:r>
      <w:r w:rsidRPr="00E1551D">
        <w:t>accordingly.</w:t>
      </w:r>
    </w:p>
    <w:p w:rsidR="00727131" w:rsidRPr="00E1551D" w:rsidRDefault="00727131" w:rsidP="00727131">
      <w:pPr>
        <w:pStyle w:val="Heading3"/>
        <w:spacing w:line="480" w:lineRule="auto"/>
      </w:pPr>
      <w:bookmarkStart w:id="129" w:name="_Toc371516307"/>
      <w:r w:rsidRPr="00E1551D">
        <w:t>2.10 Analysis of change polygons</w:t>
      </w:r>
      <w:bookmarkEnd w:id="129"/>
    </w:p>
    <w:p w:rsidR="00727131" w:rsidRPr="00E1551D" w:rsidRDefault="00727131" w:rsidP="00727131">
      <w:pPr>
        <w:spacing w:line="480" w:lineRule="auto"/>
      </w:pPr>
      <w:r w:rsidRPr="00E1551D">
        <w:t xml:space="preserve">While the output of the analysis is the location, magnitude and transition type of changes, that raw data does not itself inform any questions.  The post-mapping analyses will take several basic forms but must also be place specific. In WRIA 10, there is a large elevation gradient with some distinct land-use patterns between the lower, middle and upper </w:t>
      </w:r>
      <w:r>
        <w:t>elevation</w:t>
      </w:r>
      <w:r w:rsidRPr="00E1551D">
        <w:t xml:space="preserve"> bands. In addition to calculating change rates for diffe</w:t>
      </w:r>
      <w:r>
        <w:t xml:space="preserve">rent portions of the analysis, </w:t>
      </w:r>
      <w:r w:rsidRPr="00E1551D">
        <w:t xml:space="preserve">the cumulative amount of change </w:t>
      </w:r>
      <w:r>
        <w:t xml:space="preserve">was </w:t>
      </w:r>
      <w:r w:rsidRPr="00E1551D">
        <w:t>mapped over the elevation bands to highlight these patterns. These are example analyses and only demonstrate a</w:t>
      </w:r>
      <w:r>
        <w:t xml:space="preserve"> few possible uses of these results</w:t>
      </w:r>
      <w:r w:rsidRPr="00E1551D">
        <w:t xml:space="preserve">. </w:t>
      </w:r>
    </w:p>
    <w:p w:rsidR="000F6EA5" w:rsidRDefault="000F6EA5">
      <w:pPr>
        <w:spacing w:after="0" w:line="240" w:lineRule="auto"/>
      </w:pPr>
      <w:r>
        <w:br w:type="page"/>
      </w:r>
    </w:p>
    <w:p w:rsidR="000F6EA5" w:rsidRDefault="007D27FA" w:rsidP="000F6EA5">
      <w:pPr>
        <w:pStyle w:val="Heading2"/>
      </w:pPr>
      <w:bookmarkStart w:id="130" w:name="_Toc371516308"/>
      <w:r>
        <w:rPr>
          <w:noProof/>
          <w:lang w:bidi="ar-SA"/>
        </w:rPr>
        <w:lastRenderedPageBreak/>
        <w:drawing>
          <wp:anchor distT="0" distB="0" distL="114300" distR="114300" simplePos="0" relativeHeight="251660288" behindDoc="0" locked="0" layoutInCell="1" allowOverlap="1">
            <wp:simplePos x="0" y="0"/>
            <wp:positionH relativeFrom="column">
              <wp:posOffset>790575</wp:posOffset>
            </wp:positionH>
            <wp:positionV relativeFrom="paragraph">
              <wp:posOffset>295275</wp:posOffset>
            </wp:positionV>
            <wp:extent cx="3355340" cy="4505960"/>
            <wp:effectExtent l="1905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srcRect/>
                    <a:stretch>
                      <a:fillRect/>
                    </a:stretch>
                  </pic:blipFill>
                  <pic:spPr bwMode="auto">
                    <a:xfrm>
                      <a:off x="0" y="0"/>
                      <a:ext cx="3355340" cy="4505960"/>
                    </a:xfrm>
                    <a:prstGeom prst="rect">
                      <a:avLst/>
                    </a:prstGeom>
                    <a:noFill/>
                    <a:ln w="9525">
                      <a:noFill/>
                      <a:miter lim="800000"/>
                      <a:headEnd/>
                      <a:tailEnd/>
                    </a:ln>
                  </pic:spPr>
                </pic:pic>
              </a:graphicData>
            </a:graphic>
          </wp:anchor>
        </w:drawing>
      </w:r>
      <w:r w:rsidR="000F6EA5">
        <w:t xml:space="preserve">Appendix </w:t>
      </w:r>
      <w:r w:rsidR="00727131">
        <w:t>C</w:t>
      </w:r>
      <w:r w:rsidR="000F6EA5">
        <w:t xml:space="preserve"> –</w:t>
      </w:r>
      <w:r>
        <w:t xml:space="preserve"> </w:t>
      </w:r>
      <w:r w:rsidR="003160BE">
        <w:t>HRCD Analysis Tracking Spreadsheet</w:t>
      </w:r>
      <w:bookmarkEnd w:id="130"/>
    </w:p>
    <w:p w:rsidR="007D27FA" w:rsidRPr="000F6EA5" w:rsidRDefault="007D27FA" w:rsidP="000F6EA5">
      <w:pPr>
        <w:spacing w:after="0" w:line="240" w:lineRule="auto"/>
      </w:pPr>
      <w:r>
        <w:rPr>
          <w:noProof/>
          <w:lang w:bidi="ar-SA"/>
        </w:rPr>
        <w:drawing>
          <wp:anchor distT="0" distB="0" distL="114300" distR="114300" simplePos="0" relativeHeight="251662336" behindDoc="0" locked="0" layoutInCell="1" allowOverlap="1">
            <wp:simplePos x="0" y="0"/>
            <wp:positionH relativeFrom="column">
              <wp:posOffset>790575</wp:posOffset>
            </wp:positionH>
            <wp:positionV relativeFrom="paragraph">
              <wp:posOffset>4796155</wp:posOffset>
            </wp:positionV>
            <wp:extent cx="3352800" cy="3114675"/>
            <wp:effectExtent l="1905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srcRect/>
                    <a:stretch>
                      <a:fillRect/>
                    </a:stretch>
                  </pic:blipFill>
                  <pic:spPr bwMode="auto">
                    <a:xfrm>
                      <a:off x="0" y="0"/>
                      <a:ext cx="3352800" cy="3114675"/>
                    </a:xfrm>
                    <a:prstGeom prst="rect">
                      <a:avLst/>
                    </a:prstGeom>
                    <a:noFill/>
                    <a:ln w="9525">
                      <a:noFill/>
                      <a:miter lim="800000"/>
                      <a:headEnd/>
                      <a:tailEnd/>
                    </a:ln>
                  </pic:spPr>
                </pic:pic>
              </a:graphicData>
            </a:graphic>
          </wp:anchor>
        </w:drawing>
      </w:r>
    </w:p>
    <w:sectPr w:rsidR="007D27FA" w:rsidRPr="000F6EA5" w:rsidSect="0046332F">
      <w:footerReference w:type="default" r:id="rId2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Tom Gries" w:date="2013-10-28T10:31:00Z" w:initials="THG">
    <w:p w:rsidR="00857569" w:rsidRDefault="00857569">
      <w:pPr>
        <w:pStyle w:val="CommentText"/>
      </w:pPr>
      <w:r>
        <w:rPr>
          <w:rStyle w:val="CommentReference"/>
        </w:rPr>
        <w:annotationRef/>
      </w:r>
      <w:r>
        <w:t>Update after making all revisions.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7405A" w:rsidRDefault="0077405A" w:rsidP="00DA3BCE">
      <w:pPr>
        <w:spacing w:after="0" w:line="240" w:lineRule="auto"/>
      </w:pPr>
      <w:r>
        <w:separator/>
      </w:r>
    </w:p>
  </w:endnote>
  <w:endnote w:type="continuationSeparator" w:id="0">
    <w:p w:rsidR="0077405A" w:rsidRDefault="0077405A" w:rsidP="00DA3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imesNewRoman">
    <w:panose1 w:val="00000000000000000000"/>
    <w:charset w:val="00"/>
    <w:family w:val="roman"/>
    <w:notTrueType/>
    <w:pitch w:val="default"/>
    <w:sig w:usb0="00000003" w:usb1="00000000" w:usb2="00000000" w:usb3="00000000" w:csb0="00000001" w:csb1="00000000"/>
  </w:font>
  <w:font w:name="TimesNewRoman,BoldItalic">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57569" w:rsidRDefault="00857569">
    <w:pPr>
      <w:pStyle w:val="Footer"/>
      <w:jc w:val="center"/>
    </w:pPr>
    <w:r>
      <w:fldChar w:fldCharType="begin"/>
    </w:r>
    <w:r>
      <w:instrText xml:space="preserve"> PAGE   \* MERGEFORMAT </w:instrText>
    </w:r>
    <w:r>
      <w:fldChar w:fldCharType="separate"/>
    </w:r>
    <w:r w:rsidR="00EA7C22">
      <w:rPr>
        <w:noProof/>
      </w:rPr>
      <w:t>42</w:t>
    </w:r>
    <w:r>
      <w:rPr>
        <w:noProof/>
      </w:rPr>
      <w:fldChar w:fldCharType="end"/>
    </w:r>
  </w:p>
  <w:p w:rsidR="00857569" w:rsidRDefault="0085756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7405A" w:rsidRDefault="0077405A" w:rsidP="00DA3BCE">
      <w:pPr>
        <w:spacing w:after="0" w:line="240" w:lineRule="auto"/>
      </w:pPr>
      <w:r>
        <w:separator/>
      </w:r>
    </w:p>
  </w:footnote>
  <w:footnote w:type="continuationSeparator" w:id="0">
    <w:p w:rsidR="0077405A" w:rsidRDefault="0077405A" w:rsidP="00DA3BCE">
      <w:pPr>
        <w:spacing w:after="0" w:line="240" w:lineRule="auto"/>
      </w:pPr>
      <w:r>
        <w:continuationSeparator/>
      </w:r>
    </w:p>
  </w:footnote>
  <w:footnote w:id="1">
    <w:p w:rsidR="00857569" w:rsidRPr="0057483C" w:rsidRDefault="00857569" w:rsidP="00387BD5">
      <w:pPr>
        <w:pStyle w:val="FootnoteText"/>
        <w:ind w:left="270" w:hanging="90"/>
      </w:pPr>
      <w:r>
        <w:rPr>
          <w:rStyle w:val="FootnoteReference"/>
        </w:rPr>
        <w:footnoteRef/>
      </w:r>
      <w:r>
        <w:t xml:space="preserve"> Puget Sound </w:t>
      </w:r>
      <w:r w:rsidRPr="0057483C">
        <w:rPr>
          <w:u w:val="single"/>
        </w:rPr>
        <w:t>WRIAs</w:t>
      </w:r>
      <w:r>
        <w:rPr>
          <w:u w:val="single"/>
        </w:rPr>
        <w:t xml:space="preserve"> include </w:t>
      </w:r>
      <w:r w:rsidRPr="0057483C">
        <w:t>for all or part of the following: Nooksack (1), San Juan (2), Lower Skagit (3), Upper Skagit (4), Stillaguamish (5), Island (6), Snohomish (7), Cedar/</w:t>
      </w:r>
      <w:proofErr w:type="spellStart"/>
      <w:r w:rsidRPr="0057483C">
        <w:t>Sammish</w:t>
      </w:r>
      <w:proofErr w:type="spellEnd"/>
      <w:r w:rsidRPr="0057483C">
        <w:t xml:space="preserve"> (8), Green/Duwamish (9), Puyallup/White (10), Nisqually (11), Chambers/Clover (12), Deschutes (13), Kennedy/Goldsborough (14), Kitsap (15), Skokomish/</w:t>
      </w:r>
      <w:proofErr w:type="spellStart"/>
      <w:r w:rsidRPr="0057483C">
        <w:t>Dosewallips</w:t>
      </w:r>
      <w:proofErr w:type="spellEnd"/>
      <w:r w:rsidRPr="0057483C">
        <w:t xml:space="preserve"> (16), </w:t>
      </w:r>
      <w:proofErr w:type="spellStart"/>
      <w:r w:rsidRPr="0057483C">
        <w:t>Quilcene</w:t>
      </w:r>
      <w:proofErr w:type="spellEnd"/>
      <w:r w:rsidRPr="0057483C">
        <w:t>/Snow (17), Elwha/Dungeness (18)</w:t>
      </w:r>
      <w:r>
        <w:t xml:space="preserve"> </w:t>
      </w:r>
      <w:r w:rsidRPr="0057483C">
        <w:t>.</w:t>
      </w:r>
    </w:p>
    <w:p w:rsidR="00857569" w:rsidRDefault="00857569" w:rsidP="00387BD5">
      <w:pPr>
        <w:pStyle w:val="FootnoteText"/>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05572"/>
    <w:multiLevelType w:val="hybridMultilevel"/>
    <w:tmpl w:val="B0403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5716C7"/>
    <w:multiLevelType w:val="hybridMultilevel"/>
    <w:tmpl w:val="5900C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BFD53AD"/>
    <w:multiLevelType w:val="hybridMultilevel"/>
    <w:tmpl w:val="E236F608"/>
    <w:lvl w:ilvl="0" w:tplc="1D48948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322A373A"/>
    <w:multiLevelType w:val="hybridMultilevel"/>
    <w:tmpl w:val="C14AA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4CF21E7"/>
    <w:multiLevelType w:val="hybridMultilevel"/>
    <w:tmpl w:val="A9107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34D0380"/>
    <w:multiLevelType w:val="hybridMultilevel"/>
    <w:tmpl w:val="E236F608"/>
    <w:lvl w:ilvl="0" w:tplc="1D48948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6AD12B69"/>
    <w:multiLevelType w:val="hybridMultilevel"/>
    <w:tmpl w:val="303277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0FA6ED1"/>
    <w:multiLevelType w:val="hybridMultilevel"/>
    <w:tmpl w:val="23DE4A94"/>
    <w:lvl w:ilvl="0" w:tplc="FA542306">
      <w:start w:val="1"/>
      <w:numFmt w:val="bullet"/>
      <w:lvlText w:val=""/>
      <w:lvlJc w:val="left"/>
      <w:pPr>
        <w:tabs>
          <w:tab w:val="num" w:pos="360"/>
        </w:tabs>
        <w:ind w:left="360" w:hanging="360"/>
      </w:pPr>
      <w:rPr>
        <w:rFonts w:ascii="Symbol" w:hAnsi="Symbol" w:hint="default"/>
      </w:rPr>
    </w:lvl>
    <w:lvl w:ilvl="1" w:tplc="A4AAA416">
      <w:start w:val="1"/>
      <w:numFmt w:val="bullet"/>
      <w:lvlText w:val="o"/>
      <w:lvlJc w:val="left"/>
      <w:pPr>
        <w:tabs>
          <w:tab w:val="num" w:pos="360"/>
        </w:tabs>
        <w:ind w:left="360" w:hanging="360"/>
      </w:pPr>
      <w:rPr>
        <w:rFonts w:ascii="Courier New" w:hAnsi="Courier New" w:cs="Times New Roman"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8">
    <w:nsid w:val="75B14E97"/>
    <w:multiLevelType w:val="multilevel"/>
    <w:tmpl w:val="94C83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2"/>
  </w:num>
  <w:num w:numId="3">
    <w:abstractNumId w:val="7"/>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num>
  <w:num w:numId="5">
    <w:abstractNumId w:val="7"/>
  </w:num>
  <w:num w:numId="6">
    <w:abstractNumId w:val="4"/>
  </w:num>
  <w:num w:numId="7">
    <w:abstractNumId w:val="0"/>
  </w:num>
  <w:num w:numId="8">
    <w:abstractNumId w:val="1"/>
  </w:num>
  <w:num w:numId="9">
    <w:abstractNumId w:val="5"/>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14"/>
  <w:proofState w:spelling="clean" w:grammar="clean"/>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0367"/>
    <w:rsid w:val="000118EB"/>
    <w:rsid w:val="0002599E"/>
    <w:rsid w:val="00055B85"/>
    <w:rsid w:val="00056B11"/>
    <w:rsid w:val="00084D6A"/>
    <w:rsid w:val="00090367"/>
    <w:rsid w:val="000930EC"/>
    <w:rsid w:val="000A6819"/>
    <w:rsid w:val="000A717F"/>
    <w:rsid w:val="000C430C"/>
    <w:rsid w:val="000D432D"/>
    <w:rsid w:val="000F0D58"/>
    <w:rsid w:val="000F6EA5"/>
    <w:rsid w:val="001358B0"/>
    <w:rsid w:val="001C0268"/>
    <w:rsid w:val="001E125B"/>
    <w:rsid w:val="001F7B83"/>
    <w:rsid w:val="002B2100"/>
    <w:rsid w:val="0031507E"/>
    <w:rsid w:val="003160BE"/>
    <w:rsid w:val="003313D7"/>
    <w:rsid w:val="00336B89"/>
    <w:rsid w:val="00340B59"/>
    <w:rsid w:val="00356361"/>
    <w:rsid w:val="0037544F"/>
    <w:rsid w:val="00387BD5"/>
    <w:rsid w:val="003A641E"/>
    <w:rsid w:val="003C3F96"/>
    <w:rsid w:val="003E13F9"/>
    <w:rsid w:val="003F02A0"/>
    <w:rsid w:val="003F184C"/>
    <w:rsid w:val="00405E5A"/>
    <w:rsid w:val="004147D5"/>
    <w:rsid w:val="0041554C"/>
    <w:rsid w:val="004307AF"/>
    <w:rsid w:val="00437028"/>
    <w:rsid w:val="0046332F"/>
    <w:rsid w:val="00472A3B"/>
    <w:rsid w:val="004A64FB"/>
    <w:rsid w:val="004F39E8"/>
    <w:rsid w:val="004F7276"/>
    <w:rsid w:val="0054010C"/>
    <w:rsid w:val="00543CE2"/>
    <w:rsid w:val="005731A5"/>
    <w:rsid w:val="0057483C"/>
    <w:rsid w:val="006168E0"/>
    <w:rsid w:val="00620B8C"/>
    <w:rsid w:val="00620C0B"/>
    <w:rsid w:val="0064708C"/>
    <w:rsid w:val="006719E3"/>
    <w:rsid w:val="006B2042"/>
    <w:rsid w:val="006C69D0"/>
    <w:rsid w:val="006E7EF2"/>
    <w:rsid w:val="006F0501"/>
    <w:rsid w:val="006F370A"/>
    <w:rsid w:val="00724055"/>
    <w:rsid w:val="00727131"/>
    <w:rsid w:val="00740E4E"/>
    <w:rsid w:val="007659A3"/>
    <w:rsid w:val="0077405A"/>
    <w:rsid w:val="0077536A"/>
    <w:rsid w:val="00785C50"/>
    <w:rsid w:val="00795979"/>
    <w:rsid w:val="007A0FCE"/>
    <w:rsid w:val="007A7843"/>
    <w:rsid w:val="007C7F15"/>
    <w:rsid w:val="007D27FA"/>
    <w:rsid w:val="00810BE7"/>
    <w:rsid w:val="00823197"/>
    <w:rsid w:val="00830542"/>
    <w:rsid w:val="00833A9D"/>
    <w:rsid w:val="00835994"/>
    <w:rsid w:val="008538FA"/>
    <w:rsid w:val="00857569"/>
    <w:rsid w:val="00857ED6"/>
    <w:rsid w:val="00864D08"/>
    <w:rsid w:val="008876AA"/>
    <w:rsid w:val="008A7F85"/>
    <w:rsid w:val="008B42F9"/>
    <w:rsid w:val="00902082"/>
    <w:rsid w:val="00947A65"/>
    <w:rsid w:val="0095120A"/>
    <w:rsid w:val="009548F9"/>
    <w:rsid w:val="00955F89"/>
    <w:rsid w:val="00957C65"/>
    <w:rsid w:val="00970898"/>
    <w:rsid w:val="009813B7"/>
    <w:rsid w:val="009826F7"/>
    <w:rsid w:val="00990AB2"/>
    <w:rsid w:val="009A3B69"/>
    <w:rsid w:val="009A7A6F"/>
    <w:rsid w:val="009B472E"/>
    <w:rsid w:val="009B6C23"/>
    <w:rsid w:val="009F0924"/>
    <w:rsid w:val="009F398C"/>
    <w:rsid w:val="00A13246"/>
    <w:rsid w:val="00A3171B"/>
    <w:rsid w:val="00A34F8A"/>
    <w:rsid w:val="00A77CC1"/>
    <w:rsid w:val="00A808C5"/>
    <w:rsid w:val="00A87845"/>
    <w:rsid w:val="00A90A8E"/>
    <w:rsid w:val="00AA268B"/>
    <w:rsid w:val="00AC6F93"/>
    <w:rsid w:val="00AE53D0"/>
    <w:rsid w:val="00AF5BBD"/>
    <w:rsid w:val="00B25B91"/>
    <w:rsid w:val="00B43BBB"/>
    <w:rsid w:val="00B445B4"/>
    <w:rsid w:val="00B56783"/>
    <w:rsid w:val="00B67F32"/>
    <w:rsid w:val="00B81195"/>
    <w:rsid w:val="00B8612E"/>
    <w:rsid w:val="00B966D5"/>
    <w:rsid w:val="00B97CB9"/>
    <w:rsid w:val="00BA3A4B"/>
    <w:rsid w:val="00C11DC0"/>
    <w:rsid w:val="00C154F6"/>
    <w:rsid w:val="00C238F0"/>
    <w:rsid w:val="00C36647"/>
    <w:rsid w:val="00C434A6"/>
    <w:rsid w:val="00C5180C"/>
    <w:rsid w:val="00C74A0C"/>
    <w:rsid w:val="00C8792B"/>
    <w:rsid w:val="00CB1512"/>
    <w:rsid w:val="00CB44D1"/>
    <w:rsid w:val="00CB61DB"/>
    <w:rsid w:val="00D06832"/>
    <w:rsid w:val="00D67E91"/>
    <w:rsid w:val="00D81D42"/>
    <w:rsid w:val="00D92E23"/>
    <w:rsid w:val="00DA3BCE"/>
    <w:rsid w:val="00DA6E04"/>
    <w:rsid w:val="00DB2DFC"/>
    <w:rsid w:val="00DD3EEF"/>
    <w:rsid w:val="00DE476A"/>
    <w:rsid w:val="00DF2F19"/>
    <w:rsid w:val="00DF6FB2"/>
    <w:rsid w:val="00E90212"/>
    <w:rsid w:val="00EA7C22"/>
    <w:rsid w:val="00EB2A62"/>
    <w:rsid w:val="00EB7F4D"/>
    <w:rsid w:val="00EF3D1E"/>
    <w:rsid w:val="00EF47D8"/>
    <w:rsid w:val="00F05748"/>
    <w:rsid w:val="00F3015E"/>
    <w:rsid w:val="00F41ACF"/>
    <w:rsid w:val="00FA47FA"/>
    <w:rsid w:val="00FC27D7"/>
    <w:rsid w:val="00FD7796"/>
    <w:rsid w:val="00FF1F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annotation reference" w:uiPriority="0"/>
    <w:lsdException w:name="Title" w:semiHidden="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43CE2"/>
    <w:pPr>
      <w:spacing w:after="200" w:line="276" w:lineRule="auto"/>
    </w:pPr>
    <w:rPr>
      <w:sz w:val="22"/>
      <w:szCs w:val="22"/>
      <w:lang w:bidi="en-US"/>
    </w:rPr>
  </w:style>
  <w:style w:type="paragraph" w:styleId="Heading1">
    <w:name w:val="heading 1"/>
    <w:basedOn w:val="Normal"/>
    <w:next w:val="Normal"/>
    <w:link w:val="Heading1Char"/>
    <w:uiPriority w:val="9"/>
    <w:qFormat/>
    <w:rsid w:val="0095120A"/>
    <w:pPr>
      <w:spacing w:before="480" w:after="0"/>
      <w:contextualSpacing/>
      <w:outlineLvl w:val="0"/>
    </w:pPr>
    <w:rPr>
      <w:rFonts w:asciiTheme="minorHAnsi" w:hAnsiTheme="minorHAnsi"/>
      <w:b/>
      <w:bCs/>
      <w:sz w:val="32"/>
      <w:szCs w:val="28"/>
    </w:rPr>
  </w:style>
  <w:style w:type="paragraph" w:styleId="Heading2">
    <w:name w:val="heading 2"/>
    <w:basedOn w:val="Normal"/>
    <w:next w:val="Normal"/>
    <w:link w:val="Heading2Char"/>
    <w:uiPriority w:val="9"/>
    <w:unhideWhenUsed/>
    <w:qFormat/>
    <w:rsid w:val="00A87845"/>
    <w:pPr>
      <w:spacing w:after="0"/>
      <w:outlineLvl w:val="1"/>
    </w:pPr>
    <w:rPr>
      <w:rFonts w:asciiTheme="minorHAnsi" w:hAnsiTheme="minorHAnsi"/>
      <w:b/>
      <w:bCs/>
      <w:sz w:val="24"/>
      <w:szCs w:val="26"/>
    </w:rPr>
  </w:style>
  <w:style w:type="paragraph" w:styleId="Heading3">
    <w:name w:val="heading 3"/>
    <w:basedOn w:val="Normal"/>
    <w:next w:val="Normal"/>
    <w:link w:val="Heading3Char"/>
    <w:uiPriority w:val="9"/>
    <w:unhideWhenUsed/>
    <w:qFormat/>
    <w:rsid w:val="00A87845"/>
    <w:pPr>
      <w:spacing w:after="0"/>
      <w:outlineLvl w:val="2"/>
    </w:pPr>
    <w:rPr>
      <w:rFonts w:asciiTheme="minorHAnsi" w:hAnsiTheme="minorHAnsi"/>
      <w:b/>
      <w:bCs/>
      <w:sz w:val="24"/>
    </w:rPr>
  </w:style>
  <w:style w:type="paragraph" w:styleId="Heading4">
    <w:name w:val="heading 4"/>
    <w:basedOn w:val="Normal"/>
    <w:next w:val="Normal"/>
    <w:link w:val="Heading4Char"/>
    <w:uiPriority w:val="9"/>
    <w:unhideWhenUsed/>
    <w:qFormat/>
    <w:rsid w:val="00543CE2"/>
    <w:pPr>
      <w:spacing w:before="200" w:after="0"/>
      <w:outlineLvl w:val="3"/>
    </w:pPr>
    <w:rPr>
      <w:rFonts w:ascii="Cambria" w:hAnsi="Cambria"/>
      <w:b/>
      <w:bCs/>
      <w:i/>
      <w:iCs/>
    </w:rPr>
  </w:style>
  <w:style w:type="paragraph" w:styleId="Heading5">
    <w:name w:val="heading 5"/>
    <w:basedOn w:val="Normal"/>
    <w:next w:val="Normal"/>
    <w:link w:val="Heading5Char"/>
    <w:uiPriority w:val="9"/>
    <w:unhideWhenUsed/>
    <w:qFormat/>
    <w:rsid w:val="00543CE2"/>
    <w:pPr>
      <w:spacing w:before="200" w:after="0"/>
      <w:outlineLvl w:val="4"/>
    </w:pPr>
    <w:rPr>
      <w:rFonts w:ascii="Cambria" w:hAnsi="Cambria"/>
      <w:b/>
      <w:bCs/>
      <w:color w:val="7F7F7F"/>
    </w:rPr>
  </w:style>
  <w:style w:type="paragraph" w:styleId="Heading6">
    <w:name w:val="heading 6"/>
    <w:basedOn w:val="Normal"/>
    <w:next w:val="Normal"/>
    <w:link w:val="Heading6Char"/>
    <w:uiPriority w:val="9"/>
    <w:semiHidden/>
    <w:unhideWhenUsed/>
    <w:qFormat/>
    <w:rsid w:val="00543CE2"/>
    <w:pPr>
      <w:spacing w:after="0" w:line="271" w:lineRule="auto"/>
      <w:outlineLvl w:val="5"/>
    </w:pPr>
    <w:rPr>
      <w:rFonts w:ascii="Cambria" w:hAnsi="Cambria"/>
      <w:b/>
      <w:bCs/>
      <w:i/>
      <w:iCs/>
      <w:color w:val="7F7F7F"/>
    </w:rPr>
  </w:style>
  <w:style w:type="paragraph" w:styleId="Heading7">
    <w:name w:val="heading 7"/>
    <w:basedOn w:val="Normal"/>
    <w:next w:val="Normal"/>
    <w:link w:val="Heading7Char"/>
    <w:uiPriority w:val="9"/>
    <w:semiHidden/>
    <w:unhideWhenUsed/>
    <w:qFormat/>
    <w:rsid w:val="00543CE2"/>
    <w:pPr>
      <w:spacing w:after="0"/>
      <w:outlineLvl w:val="6"/>
    </w:pPr>
    <w:rPr>
      <w:rFonts w:ascii="Cambria" w:hAnsi="Cambria"/>
      <w:i/>
      <w:iCs/>
    </w:rPr>
  </w:style>
  <w:style w:type="paragraph" w:styleId="Heading8">
    <w:name w:val="heading 8"/>
    <w:basedOn w:val="Normal"/>
    <w:next w:val="Normal"/>
    <w:link w:val="Heading8Char"/>
    <w:uiPriority w:val="9"/>
    <w:semiHidden/>
    <w:unhideWhenUsed/>
    <w:qFormat/>
    <w:rsid w:val="00543CE2"/>
    <w:pPr>
      <w:spacing w:after="0"/>
      <w:outlineLvl w:val="7"/>
    </w:pPr>
    <w:rPr>
      <w:rFonts w:ascii="Cambria" w:hAnsi="Cambria"/>
      <w:sz w:val="20"/>
      <w:szCs w:val="20"/>
    </w:rPr>
  </w:style>
  <w:style w:type="paragraph" w:styleId="Heading9">
    <w:name w:val="heading 9"/>
    <w:basedOn w:val="Normal"/>
    <w:next w:val="Normal"/>
    <w:link w:val="Heading9Char"/>
    <w:uiPriority w:val="9"/>
    <w:semiHidden/>
    <w:unhideWhenUsed/>
    <w:qFormat/>
    <w:rsid w:val="00543CE2"/>
    <w:pPr>
      <w:spacing w:after="0"/>
      <w:outlineLvl w:val="8"/>
    </w:pPr>
    <w:rPr>
      <w:rFonts w:ascii="Cambria" w:hAnsi="Cambria"/>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70898"/>
    <w:rPr>
      <w:color w:val="0000FF"/>
      <w:u w:val="single"/>
    </w:rPr>
  </w:style>
  <w:style w:type="paragraph" w:styleId="NormalWeb">
    <w:name w:val="Normal (Web)"/>
    <w:basedOn w:val="Normal"/>
    <w:uiPriority w:val="99"/>
    <w:unhideWhenUsed/>
    <w:rsid w:val="00B445B4"/>
    <w:pPr>
      <w:spacing w:before="100" w:beforeAutospacing="1" w:after="100" w:afterAutospacing="1" w:line="240" w:lineRule="auto"/>
    </w:pPr>
    <w:rPr>
      <w:rFonts w:ascii="Times New Roman" w:hAnsi="Times New Roman"/>
      <w:sz w:val="24"/>
      <w:szCs w:val="24"/>
    </w:rPr>
  </w:style>
  <w:style w:type="character" w:customStyle="1" w:styleId="Heading2Char">
    <w:name w:val="Heading 2 Char"/>
    <w:basedOn w:val="DefaultParagraphFont"/>
    <w:link w:val="Heading2"/>
    <w:uiPriority w:val="9"/>
    <w:rsid w:val="00A87845"/>
    <w:rPr>
      <w:rFonts w:asciiTheme="minorHAnsi" w:hAnsiTheme="minorHAnsi"/>
      <w:b/>
      <w:bCs/>
      <w:sz w:val="24"/>
      <w:szCs w:val="26"/>
      <w:lang w:bidi="en-US"/>
    </w:rPr>
  </w:style>
  <w:style w:type="paragraph" w:styleId="DocumentMap">
    <w:name w:val="Document Map"/>
    <w:basedOn w:val="Normal"/>
    <w:link w:val="DocumentMapChar"/>
    <w:uiPriority w:val="99"/>
    <w:semiHidden/>
    <w:unhideWhenUsed/>
    <w:rsid w:val="007C7F15"/>
    <w:rPr>
      <w:rFonts w:ascii="Tahoma" w:hAnsi="Tahoma" w:cs="Tahoma"/>
      <w:sz w:val="16"/>
      <w:szCs w:val="16"/>
    </w:rPr>
  </w:style>
  <w:style w:type="character" w:customStyle="1" w:styleId="DocumentMapChar">
    <w:name w:val="Document Map Char"/>
    <w:basedOn w:val="DefaultParagraphFont"/>
    <w:link w:val="DocumentMap"/>
    <w:uiPriority w:val="99"/>
    <w:semiHidden/>
    <w:rsid w:val="007C7F15"/>
    <w:rPr>
      <w:rFonts w:ascii="Tahoma" w:hAnsi="Tahoma" w:cs="Tahoma"/>
      <w:sz w:val="16"/>
      <w:szCs w:val="16"/>
    </w:rPr>
  </w:style>
  <w:style w:type="character" w:customStyle="1" w:styleId="Heading3Char">
    <w:name w:val="Heading 3 Char"/>
    <w:basedOn w:val="DefaultParagraphFont"/>
    <w:link w:val="Heading3"/>
    <w:uiPriority w:val="9"/>
    <w:rsid w:val="00A87845"/>
    <w:rPr>
      <w:rFonts w:asciiTheme="minorHAnsi" w:hAnsiTheme="minorHAnsi"/>
      <w:b/>
      <w:bCs/>
      <w:sz w:val="24"/>
      <w:szCs w:val="22"/>
      <w:lang w:bidi="en-US"/>
    </w:rPr>
  </w:style>
  <w:style w:type="character" w:customStyle="1" w:styleId="Heading4Char">
    <w:name w:val="Heading 4 Char"/>
    <w:basedOn w:val="DefaultParagraphFont"/>
    <w:link w:val="Heading4"/>
    <w:uiPriority w:val="9"/>
    <w:rsid w:val="00543CE2"/>
    <w:rPr>
      <w:rFonts w:ascii="Cambria" w:eastAsia="Times New Roman" w:hAnsi="Cambria" w:cs="Times New Roman"/>
      <w:b/>
      <w:bCs/>
      <w:i/>
      <w:iCs/>
    </w:rPr>
  </w:style>
  <w:style w:type="character" w:customStyle="1" w:styleId="Heading1Char">
    <w:name w:val="Heading 1 Char"/>
    <w:basedOn w:val="DefaultParagraphFont"/>
    <w:link w:val="Heading1"/>
    <w:uiPriority w:val="9"/>
    <w:rsid w:val="0095120A"/>
    <w:rPr>
      <w:rFonts w:asciiTheme="minorHAnsi" w:hAnsiTheme="minorHAnsi"/>
      <w:b/>
      <w:bCs/>
      <w:sz w:val="32"/>
      <w:szCs w:val="28"/>
      <w:lang w:bidi="en-US"/>
    </w:rPr>
  </w:style>
  <w:style w:type="character" w:customStyle="1" w:styleId="Heading5Char">
    <w:name w:val="Heading 5 Char"/>
    <w:basedOn w:val="DefaultParagraphFont"/>
    <w:link w:val="Heading5"/>
    <w:uiPriority w:val="9"/>
    <w:rsid w:val="00543CE2"/>
    <w:rPr>
      <w:rFonts w:ascii="Cambria" w:eastAsia="Times New Roman" w:hAnsi="Cambria" w:cs="Times New Roman"/>
      <w:b/>
      <w:bCs/>
      <w:color w:val="7F7F7F"/>
    </w:rPr>
  </w:style>
  <w:style w:type="character" w:customStyle="1" w:styleId="Heading6Char">
    <w:name w:val="Heading 6 Char"/>
    <w:basedOn w:val="DefaultParagraphFont"/>
    <w:link w:val="Heading6"/>
    <w:uiPriority w:val="9"/>
    <w:semiHidden/>
    <w:rsid w:val="00543CE2"/>
    <w:rPr>
      <w:rFonts w:ascii="Cambria" w:eastAsia="Times New Roman" w:hAnsi="Cambria" w:cs="Times New Roman"/>
      <w:b/>
      <w:bCs/>
      <w:i/>
      <w:iCs/>
      <w:color w:val="7F7F7F"/>
    </w:rPr>
  </w:style>
  <w:style w:type="character" w:customStyle="1" w:styleId="Heading7Char">
    <w:name w:val="Heading 7 Char"/>
    <w:basedOn w:val="DefaultParagraphFont"/>
    <w:link w:val="Heading7"/>
    <w:uiPriority w:val="9"/>
    <w:semiHidden/>
    <w:rsid w:val="00543CE2"/>
    <w:rPr>
      <w:rFonts w:ascii="Cambria" w:eastAsia="Times New Roman" w:hAnsi="Cambria" w:cs="Times New Roman"/>
      <w:i/>
      <w:iCs/>
    </w:rPr>
  </w:style>
  <w:style w:type="character" w:customStyle="1" w:styleId="Heading8Char">
    <w:name w:val="Heading 8 Char"/>
    <w:basedOn w:val="DefaultParagraphFont"/>
    <w:link w:val="Heading8"/>
    <w:uiPriority w:val="9"/>
    <w:semiHidden/>
    <w:rsid w:val="00543CE2"/>
    <w:rPr>
      <w:rFonts w:ascii="Cambria" w:eastAsia="Times New Roman" w:hAnsi="Cambria" w:cs="Times New Roman"/>
      <w:sz w:val="20"/>
      <w:szCs w:val="20"/>
    </w:rPr>
  </w:style>
  <w:style w:type="character" w:customStyle="1" w:styleId="Heading9Char">
    <w:name w:val="Heading 9 Char"/>
    <w:basedOn w:val="DefaultParagraphFont"/>
    <w:link w:val="Heading9"/>
    <w:uiPriority w:val="9"/>
    <w:semiHidden/>
    <w:rsid w:val="00543CE2"/>
    <w:rPr>
      <w:rFonts w:ascii="Cambria" w:eastAsia="Times New Roman" w:hAnsi="Cambria" w:cs="Times New Roman"/>
      <w:i/>
      <w:iCs/>
      <w:spacing w:val="5"/>
      <w:sz w:val="20"/>
      <w:szCs w:val="20"/>
    </w:rPr>
  </w:style>
  <w:style w:type="paragraph" w:styleId="Title">
    <w:name w:val="Title"/>
    <w:basedOn w:val="Normal"/>
    <w:next w:val="Normal"/>
    <w:link w:val="TitleChar"/>
    <w:uiPriority w:val="99"/>
    <w:qFormat/>
    <w:rsid w:val="00543CE2"/>
    <w:pPr>
      <w:pBdr>
        <w:bottom w:val="single" w:sz="4" w:space="1" w:color="auto"/>
      </w:pBdr>
      <w:spacing w:line="240" w:lineRule="auto"/>
      <w:contextualSpacing/>
    </w:pPr>
    <w:rPr>
      <w:rFonts w:ascii="Cambria" w:hAnsi="Cambria"/>
      <w:spacing w:val="5"/>
      <w:sz w:val="52"/>
      <w:szCs w:val="52"/>
    </w:rPr>
  </w:style>
  <w:style w:type="character" w:customStyle="1" w:styleId="TitleChar">
    <w:name w:val="Title Char"/>
    <w:basedOn w:val="DefaultParagraphFont"/>
    <w:link w:val="Title"/>
    <w:uiPriority w:val="99"/>
    <w:rsid w:val="00543CE2"/>
    <w:rPr>
      <w:rFonts w:ascii="Cambria" w:eastAsia="Times New Roman" w:hAnsi="Cambria" w:cs="Times New Roman"/>
      <w:spacing w:val="5"/>
      <w:sz w:val="52"/>
      <w:szCs w:val="52"/>
    </w:rPr>
  </w:style>
  <w:style w:type="paragraph" w:styleId="Subtitle">
    <w:name w:val="Subtitle"/>
    <w:basedOn w:val="Normal"/>
    <w:next w:val="Normal"/>
    <w:link w:val="SubtitleChar"/>
    <w:uiPriority w:val="11"/>
    <w:qFormat/>
    <w:rsid w:val="00543CE2"/>
    <w:pPr>
      <w:spacing w:after="600"/>
    </w:pPr>
    <w:rPr>
      <w:rFonts w:ascii="Cambria" w:hAnsi="Cambria"/>
      <w:i/>
      <w:iCs/>
      <w:spacing w:val="13"/>
      <w:sz w:val="24"/>
      <w:szCs w:val="24"/>
    </w:rPr>
  </w:style>
  <w:style w:type="character" w:customStyle="1" w:styleId="SubtitleChar">
    <w:name w:val="Subtitle Char"/>
    <w:basedOn w:val="DefaultParagraphFont"/>
    <w:link w:val="Subtitle"/>
    <w:uiPriority w:val="11"/>
    <w:rsid w:val="00543CE2"/>
    <w:rPr>
      <w:rFonts w:ascii="Cambria" w:eastAsia="Times New Roman" w:hAnsi="Cambria" w:cs="Times New Roman"/>
      <w:i/>
      <w:iCs/>
      <w:spacing w:val="13"/>
      <w:sz w:val="24"/>
      <w:szCs w:val="24"/>
    </w:rPr>
  </w:style>
  <w:style w:type="character" w:styleId="Strong">
    <w:name w:val="Strong"/>
    <w:uiPriority w:val="22"/>
    <w:qFormat/>
    <w:rsid w:val="00543CE2"/>
    <w:rPr>
      <w:b/>
      <w:bCs/>
    </w:rPr>
  </w:style>
  <w:style w:type="character" w:styleId="Emphasis">
    <w:name w:val="Emphasis"/>
    <w:uiPriority w:val="20"/>
    <w:qFormat/>
    <w:rsid w:val="00543CE2"/>
    <w:rPr>
      <w:b/>
      <w:bCs/>
      <w:i/>
      <w:iCs/>
      <w:spacing w:val="10"/>
      <w:bdr w:val="none" w:sz="0" w:space="0" w:color="auto"/>
      <w:shd w:val="clear" w:color="auto" w:fill="auto"/>
    </w:rPr>
  </w:style>
  <w:style w:type="paragraph" w:styleId="NoSpacing">
    <w:name w:val="No Spacing"/>
    <w:basedOn w:val="Normal"/>
    <w:uiPriority w:val="1"/>
    <w:qFormat/>
    <w:rsid w:val="00543CE2"/>
    <w:pPr>
      <w:spacing w:after="0" w:line="240" w:lineRule="auto"/>
    </w:pPr>
  </w:style>
  <w:style w:type="paragraph" w:styleId="ListParagraph">
    <w:name w:val="List Paragraph"/>
    <w:basedOn w:val="Normal"/>
    <w:uiPriority w:val="34"/>
    <w:qFormat/>
    <w:rsid w:val="00543CE2"/>
    <w:pPr>
      <w:ind w:left="720"/>
      <w:contextualSpacing/>
    </w:pPr>
  </w:style>
  <w:style w:type="paragraph" w:styleId="Quote">
    <w:name w:val="Quote"/>
    <w:basedOn w:val="Normal"/>
    <w:next w:val="Normal"/>
    <w:link w:val="QuoteChar"/>
    <w:uiPriority w:val="29"/>
    <w:qFormat/>
    <w:rsid w:val="00543CE2"/>
    <w:pPr>
      <w:spacing w:before="200" w:after="0"/>
      <w:ind w:left="360" w:right="360"/>
    </w:pPr>
    <w:rPr>
      <w:i/>
      <w:iCs/>
    </w:rPr>
  </w:style>
  <w:style w:type="character" w:customStyle="1" w:styleId="QuoteChar">
    <w:name w:val="Quote Char"/>
    <w:basedOn w:val="DefaultParagraphFont"/>
    <w:link w:val="Quote"/>
    <w:uiPriority w:val="29"/>
    <w:rsid w:val="00543CE2"/>
    <w:rPr>
      <w:i/>
      <w:iCs/>
    </w:rPr>
  </w:style>
  <w:style w:type="paragraph" w:styleId="IntenseQuote">
    <w:name w:val="Intense Quote"/>
    <w:basedOn w:val="Normal"/>
    <w:next w:val="Normal"/>
    <w:link w:val="IntenseQuoteChar"/>
    <w:uiPriority w:val="30"/>
    <w:qFormat/>
    <w:rsid w:val="00543CE2"/>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543CE2"/>
    <w:rPr>
      <w:b/>
      <w:bCs/>
      <w:i/>
      <w:iCs/>
    </w:rPr>
  </w:style>
  <w:style w:type="character" w:styleId="SubtleEmphasis">
    <w:name w:val="Subtle Emphasis"/>
    <w:uiPriority w:val="19"/>
    <w:qFormat/>
    <w:rsid w:val="00543CE2"/>
    <w:rPr>
      <w:i/>
      <w:iCs/>
    </w:rPr>
  </w:style>
  <w:style w:type="character" w:styleId="IntenseEmphasis">
    <w:name w:val="Intense Emphasis"/>
    <w:uiPriority w:val="21"/>
    <w:qFormat/>
    <w:rsid w:val="00543CE2"/>
    <w:rPr>
      <w:b/>
      <w:bCs/>
    </w:rPr>
  </w:style>
  <w:style w:type="character" w:styleId="SubtleReference">
    <w:name w:val="Subtle Reference"/>
    <w:uiPriority w:val="31"/>
    <w:qFormat/>
    <w:rsid w:val="00543CE2"/>
    <w:rPr>
      <w:smallCaps/>
    </w:rPr>
  </w:style>
  <w:style w:type="character" w:styleId="IntenseReference">
    <w:name w:val="Intense Reference"/>
    <w:uiPriority w:val="32"/>
    <w:qFormat/>
    <w:rsid w:val="00543CE2"/>
    <w:rPr>
      <w:smallCaps/>
      <w:spacing w:val="5"/>
      <w:u w:val="single"/>
    </w:rPr>
  </w:style>
  <w:style w:type="character" w:styleId="BookTitle">
    <w:name w:val="Book Title"/>
    <w:uiPriority w:val="33"/>
    <w:qFormat/>
    <w:rsid w:val="00543CE2"/>
    <w:rPr>
      <w:i/>
      <w:iCs/>
      <w:smallCaps/>
      <w:spacing w:val="5"/>
    </w:rPr>
  </w:style>
  <w:style w:type="paragraph" w:styleId="TOCHeading">
    <w:name w:val="TOC Heading"/>
    <w:basedOn w:val="Heading1"/>
    <w:next w:val="Normal"/>
    <w:uiPriority w:val="39"/>
    <w:semiHidden/>
    <w:unhideWhenUsed/>
    <w:qFormat/>
    <w:rsid w:val="00543CE2"/>
    <w:pPr>
      <w:outlineLvl w:val="9"/>
    </w:pPr>
  </w:style>
  <w:style w:type="paragraph" w:styleId="TOC1">
    <w:name w:val="toc 1"/>
    <w:basedOn w:val="Normal"/>
    <w:next w:val="Normal"/>
    <w:autoRedefine/>
    <w:uiPriority w:val="39"/>
    <w:unhideWhenUsed/>
    <w:rsid w:val="000A717F"/>
  </w:style>
  <w:style w:type="paragraph" w:styleId="TOC3">
    <w:name w:val="toc 3"/>
    <w:basedOn w:val="Normal"/>
    <w:next w:val="Normal"/>
    <w:autoRedefine/>
    <w:uiPriority w:val="39"/>
    <w:unhideWhenUsed/>
    <w:rsid w:val="000A717F"/>
    <w:pPr>
      <w:ind w:left="440"/>
    </w:pPr>
  </w:style>
  <w:style w:type="paragraph" w:styleId="TOC2">
    <w:name w:val="toc 2"/>
    <w:basedOn w:val="Normal"/>
    <w:next w:val="Normal"/>
    <w:autoRedefine/>
    <w:uiPriority w:val="39"/>
    <w:unhideWhenUsed/>
    <w:rsid w:val="000A717F"/>
    <w:pPr>
      <w:ind w:left="220"/>
    </w:pPr>
  </w:style>
  <w:style w:type="paragraph" w:styleId="Header">
    <w:name w:val="header"/>
    <w:basedOn w:val="Normal"/>
    <w:link w:val="HeaderChar"/>
    <w:uiPriority w:val="99"/>
    <w:unhideWhenUsed/>
    <w:rsid w:val="00DA3BCE"/>
    <w:pPr>
      <w:tabs>
        <w:tab w:val="center" w:pos="4680"/>
        <w:tab w:val="right" w:pos="9360"/>
      </w:tabs>
    </w:pPr>
  </w:style>
  <w:style w:type="character" w:customStyle="1" w:styleId="HeaderChar">
    <w:name w:val="Header Char"/>
    <w:basedOn w:val="DefaultParagraphFont"/>
    <w:link w:val="Header"/>
    <w:uiPriority w:val="99"/>
    <w:rsid w:val="00DA3BCE"/>
    <w:rPr>
      <w:sz w:val="22"/>
      <w:szCs w:val="22"/>
      <w:lang w:bidi="en-US"/>
    </w:rPr>
  </w:style>
  <w:style w:type="paragraph" w:styleId="Footer">
    <w:name w:val="footer"/>
    <w:basedOn w:val="Normal"/>
    <w:link w:val="FooterChar"/>
    <w:uiPriority w:val="99"/>
    <w:unhideWhenUsed/>
    <w:rsid w:val="00DA3BCE"/>
    <w:pPr>
      <w:tabs>
        <w:tab w:val="center" w:pos="4680"/>
        <w:tab w:val="right" w:pos="9360"/>
      </w:tabs>
    </w:pPr>
  </w:style>
  <w:style w:type="character" w:customStyle="1" w:styleId="FooterChar">
    <w:name w:val="Footer Char"/>
    <w:basedOn w:val="DefaultParagraphFont"/>
    <w:link w:val="Footer"/>
    <w:uiPriority w:val="99"/>
    <w:rsid w:val="00DA3BCE"/>
    <w:rPr>
      <w:sz w:val="22"/>
      <w:szCs w:val="22"/>
      <w:lang w:bidi="en-US"/>
    </w:rPr>
  </w:style>
  <w:style w:type="paragraph" w:styleId="BalloonText">
    <w:name w:val="Balloon Text"/>
    <w:basedOn w:val="Normal"/>
    <w:link w:val="BalloonTextChar"/>
    <w:uiPriority w:val="99"/>
    <w:semiHidden/>
    <w:unhideWhenUsed/>
    <w:rsid w:val="00AC6F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6F93"/>
    <w:rPr>
      <w:rFonts w:ascii="Tahoma" w:hAnsi="Tahoma" w:cs="Tahoma"/>
      <w:sz w:val="16"/>
      <w:szCs w:val="16"/>
      <w:lang w:bidi="en-US"/>
    </w:rPr>
  </w:style>
  <w:style w:type="character" w:styleId="CommentReference">
    <w:name w:val="annotation reference"/>
    <w:basedOn w:val="DefaultParagraphFont"/>
    <w:semiHidden/>
    <w:unhideWhenUsed/>
    <w:rsid w:val="00AC6F93"/>
    <w:rPr>
      <w:sz w:val="16"/>
      <w:szCs w:val="16"/>
    </w:rPr>
  </w:style>
  <w:style w:type="paragraph" w:styleId="CommentText">
    <w:name w:val="annotation text"/>
    <w:basedOn w:val="Normal"/>
    <w:link w:val="CommentTextChar"/>
    <w:uiPriority w:val="99"/>
    <w:unhideWhenUsed/>
    <w:rsid w:val="00AC6F93"/>
    <w:pPr>
      <w:spacing w:line="240" w:lineRule="auto"/>
    </w:pPr>
    <w:rPr>
      <w:sz w:val="20"/>
      <w:szCs w:val="20"/>
    </w:rPr>
  </w:style>
  <w:style w:type="character" w:customStyle="1" w:styleId="CommentTextChar">
    <w:name w:val="Comment Text Char"/>
    <w:basedOn w:val="DefaultParagraphFont"/>
    <w:link w:val="CommentText"/>
    <w:uiPriority w:val="99"/>
    <w:rsid w:val="00AC6F93"/>
    <w:rPr>
      <w:lang w:bidi="en-US"/>
    </w:rPr>
  </w:style>
  <w:style w:type="paragraph" w:styleId="CommentSubject">
    <w:name w:val="annotation subject"/>
    <w:basedOn w:val="CommentText"/>
    <w:next w:val="CommentText"/>
    <w:link w:val="CommentSubjectChar"/>
    <w:uiPriority w:val="99"/>
    <w:semiHidden/>
    <w:unhideWhenUsed/>
    <w:rsid w:val="00AC6F93"/>
    <w:rPr>
      <w:b/>
      <w:bCs/>
    </w:rPr>
  </w:style>
  <w:style w:type="character" w:customStyle="1" w:styleId="CommentSubjectChar">
    <w:name w:val="Comment Subject Char"/>
    <w:basedOn w:val="CommentTextChar"/>
    <w:link w:val="CommentSubject"/>
    <w:uiPriority w:val="99"/>
    <w:semiHidden/>
    <w:rsid w:val="00AC6F93"/>
    <w:rPr>
      <w:b/>
      <w:bCs/>
      <w:lang w:bidi="en-US"/>
    </w:rPr>
  </w:style>
  <w:style w:type="paragraph" w:styleId="EndnoteText">
    <w:name w:val="endnote text"/>
    <w:basedOn w:val="Normal"/>
    <w:link w:val="EndnoteTextChar"/>
    <w:uiPriority w:val="99"/>
    <w:semiHidden/>
    <w:unhideWhenUsed/>
    <w:rsid w:val="005748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483C"/>
    <w:rPr>
      <w:lang w:bidi="en-US"/>
    </w:rPr>
  </w:style>
  <w:style w:type="character" w:styleId="EndnoteReference">
    <w:name w:val="endnote reference"/>
    <w:basedOn w:val="DefaultParagraphFont"/>
    <w:uiPriority w:val="99"/>
    <w:semiHidden/>
    <w:unhideWhenUsed/>
    <w:rsid w:val="0057483C"/>
    <w:rPr>
      <w:vertAlign w:val="superscript"/>
    </w:rPr>
  </w:style>
  <w:style w:type="paragraph" w:styleId="FootnoteText">
    <w:name w:val="footnote text"/>
    <w:basedOn w:val="Normal"/>
    <w:link w:val="FootnoteTextChar"/>
    <w:uiPriority w:val="99"/>
    <w:semiHidden/>
    <w:unhideWhenUsed/>
    <w:rsid w:val="005748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483C"/>
    <w:rPr>
      <w:lang w:bidi="en-US"/>
    </w:rPr>
  </w:style>
  <w:style w:type="character" w:styleId="FootnoteReference">
    <w:name w:val="footnote reference"/>
    <w:basedOn w:val="DefaultParagraphFont"/>
    <w:uiPriority w:val="99"/>
    <w:semiHidden/>
    <w:unhideWhenUsed/>
    <w:rsid w:val="0057483C"/>
    <w:rPr>
      <w:vertAlign w:val="superscript"/>
    </w:rPr>
  </w:style>
  <w:style w:type="paragraph" w:customStyle="1" w:styleId="Default">
    <w:name w:val="Default"/>
    <w:rsid w:val="00387BD5"/>
    <w:pPr>
      <w:autoSpaceDE w:val="0"/>
      <w:autoSpaceDN w:val="0"/>
      <w:adjustRightInd w:val="0"/>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DE476A"/>
    <w:rPr>
      <w:color w:val="800080" w:themeColor="followedHyperlink"/>
      <w:u w:val="single"/>
    </w:rPr>
  </w:style>
  <w:style w:type="table" w:styleId="TableGrid">
    <w:name w:val="Table Grid"/>
    <w:basedOn w:val="TableNormal"/>
    <w:uiPriority w:val="59"/>
    <w:rsid w:val="00727131"/>
    <w:rPr>
      <w:rFonts w:ascii="Times New Roman" w:eastAsia="SimSu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annotation reference" w:uiPriority="0"/>
    <w:lsdException w:name="Title" w:semiHidden="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43CE2"/>
    <w:pPr>
      <w:spacing w:after="200" w:line="276" w:lineRule="auto"/>
    </w:pPr>
    <w:rPr>
      <w:sz w:val="22"/>
      <w:szCs w:val="22"/>
      <w:lang w:bidi="en-US"/>
    </w:rPr>
  </w:style>
  <w:style w:type="paragraph" w:styleId="Heading1">
    <w:name w:val="heading 1"/>
    <w:basedOn w:val="Normal"/>
    <w:next w:val="Normal"/>
    <w:link w:val="Heading1Char"/>
    <w:uiPriority w:val="9"/>
    <w:qFormat/>
    <w:rsid w:val="0095120A"/>
    <w:pPr>
      <w:spacing w:before="480" w:after="0"/>
      <w:contextualSpacing/>
      <w:outlineLvl w:val="0"/>
    </w:pPr>
    <w:rPr>
      <w:rFonts w:asciiTheme="minorHAnsi" w:hAnsiTheme="minorHAnsi"/>
      <w:b/>
      <w:bCs/>
      <w:sz w:val="32"/>
      <w:szCs w:val="28"/>
    </w:rPr>
  </w:style>
  <w:style w:type="paragraph" w:styleId="Heading2">
    <w:name w:val="heading 2"/>
    <w:basedOn w:val="Normal"/>
    <w:next w:val="Normal"/>
    <w:link w:val="Heading2Char"/>
    <w:uiPriority w:val="9"/>
    <w:unhideWhenUsed/>
    <w:qFormat/>
    <w:rsid w:val="00A87845"/>
    <w:pPr>
      <w:spacing w:after="0"/>
      <w:outlineLvl w:val="1"/>
    </w:pPr>
    <w:rPr>
      <w:rFonts w:asciiTheme="minorHAnsi" w:hAnsiTheme="minorHAnsi"/>
      <w:b/>
      <w:bCs/>
      <w:sz w:val="24"/>
      <w:szCs w:val="26"/>
    </w:rPr>
  </w:style>
  <w:style w:type="paragraph" w:styleId="Heading3">
    <w:name w:val="heading 3"/>
    <w:basedOn w:val="Normal"/>
    <w:next w:val="Normal"/>
    <w:link w:val="Heading3Char"/>
    <w:uiPriority w:val="9"/>
    <w:unhideWhenUsed/>
    <w:qFormat/>
    <w:rsid w:val="00A87845"/>
    <w:pPr>
      <w:spacing w:after="0"/>
      <w:outlineLvl w:val="2"/>
    </w:pPr>
    <w:rPr>
      <w:rFonts w:asciiTheme="minorHAnsi" w:hAnsiTheme="minorHAnsi"/>
      <w:b/>
      <w:bCs/>
      <w:sz w:val="24"/>
    </w:rPr>
  </w:style>
  <w:style w:type="paragraph" w:styleId="Heading4">
    <w:name w:val="heading 4"/>
    <w:basedOn w:val="Normal"/>
    <w:next w:val="Normal"/>
    <w:link w:val="Heading4Char"/>
    <w:uiPriority w:val="9"/>
    <w:unhideWhenUsed/>
    <w:qFormat/>
    <w:rsid w:val="00543CE2"/>
    <w:pPr>
      <w:spacing w:before="200" w:after="0"/>
      <w:outlineLvl w:val="3"/>
    </w:pPr>
    <w:rPr>
      <w:rFonts w:ascii="Cambria" w:hAnsi="Cambria"/>
      <w:b/>
      <w:bCs/>
      <w:i/>
      <w:iCs/>
    </w:rPr>
  </w:style>
  <w:style w:type="paragraph" w:styleId="Heading5">
    <w:name w:val="heading 5"/>
    <w:basedOn w:val="Normal"/>
    <w:next w:val="Normal"/>
    <w:link w:val="Heading5Char"/>
    <w:uiPriority w:val="9"/>
    <w:unhideWhenUsed/>
    <w:qFormat/>
    <w:rsid w:val="00543CE2"/>
    <w:pPr>
      <w:spacing w:before="200" w:after="0"/>
      <w:outlineLvl w:val="4"/>
    </w:pPr>
    <w:rPr>
      <w:rFonts w:ascii="Cambria" w:hAnsi="Cambria"/>
      <w:b/>
      <w:bCs/>
      <w:color w:val="7F7F7F"/>
    </w:rPr>
  </w:style>
  <w:style w:type="paragraph" w:styleId="Heading6">
    <w:name w:val="heading 6"/>
    <w:basedOn w:val="Normal"/>
    <w:next w:val="Normal"/>
    <w:link w:val="Heading6Char"/>
    <w:uiPriority w:val="9"/>
    <w:semiHidden/>
    <w:unhideWhenUsed/>
    <w:qFormat/>
    <w:rsid w:val="00543CE2"/>
    <w:pPr>
      <w:spacing w:after="0" w:line="271" w:lineRule="auto"/>
      <w:outlineLvl w:val="5"/>
    </w:pPr>
    <w:rPr>
      <w:rFonts w:ascii="Cambria" w:hAnsi="Cambria"/>
      <w:b/>
      <w:bCs/>
      <w:i/>
      <w:iCs/>
      <w:color w:val="7F7F7F"/>
    </w:rPr>
  </w:style>
  <w:style w:type="paragraph" w:styleId="Heading7">
    <w:name w:val="heading 7"/>
    <w:basedOn w:val="Normal"/>
    <w:next w:val="Normal"/>
    <w:link w:val="Heading7Char"/>
    <w:uiPriority w:val="9"/>
    <w:semiHidden/>
    <w:unhideWhenUsed/>
    <w:qFormat/>
    <w:rsid w:val="00543CE2"/>
    <w:pPr>
      <w:spacing w:after="0"/>
      <w:outlineLvl w:val="6"/>
    </w:pPr>
    <w:rPr>
      <w:rFonts w:ascii="Cambria" w:hAnsi="Cambria"/>
      <w:i/>
      <w:iCs/>
    </w:rPr>
  </w:style>
  <w:style w:type="paragraph" w:styleId="Heading8">
    <w:name w:val="heading 8"/>
    <w:basedOn w:val="Normal"/>
    <w:next w:val="Normal"/>
    <w:link w:val="Heading8Char"/>
    <w:uiPriority w:val="9"/>
    <w:semiHidden/>
    <w:unhideWhenUsed/>
    <w:qFormat/>
    <w:rsid w:val="00543CE2"/>
    <w:pPr>
      <w:spacing w:after="0"/>
      <w:outlineLvl w:val="7"/>
    </w:pPr>
    <w:rPr>
      <w:rFonts w:ascii="Cambria" w:hAnsi="Cambria"/>
      <w:sz w:val="20"/>
      <w:szCs w:val="20"/>
    </w:rPr>
  </w:style>
  <w:style w:type="paragraph" w:styleId="Heading9">
    <w:name w:val="heading 9"/>
    <w:basedOn w:val="Normal"/>
    <w:next w:val="Normal"/>
    <w:link w:val="Heading9Char"/>
    <w:uiPriority w:val="9"/>
    <w:semiHidden/>
    <w:unhideWhenUsed/>
    <w:qFormat/>
    <w:rsid w:val="00543CE2"/>
    <w:pPr>
      <w:spacing w:after="0"/>
      <w:outlineLvl w:val="8"/>
    </w:pPr>
    <w:rPr>
      <w:rFonts w:ascii="Cambria" w:hAnsi="Cambria"/>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70898"/>
    <w:rPr>
      <w:color w:val="0000FF"/>
      <w:u w:val="single"/>
    </w:rPr>
  </w:style>
  <w:style w:type="paragraph" w:styleId="NormalWeb">
    <w:name w:val="Normal (Web)"/>
    <w:basedOn w:val="Normal"/>
    <w:uiPriority w:val="99"/>
    <w:unhideWhenUsed/>
    <w:rsid w:val="00B445B4"/>
    <w:pPr>
      <w:spacing w:before="100" w:beforeAutospacing="1" w:after="100" w:afterAutospacing="1" w:line="240" w:lineRule="auto"/>
    </w:pPr>
    <w:rPr>
      <w:rFonts w:ascii="Times New Roman" w:hAnsi="Times New Roman"/>
      <w:sz w:val="24"/>
      <w:szCs w:val="24"/>
    </w:rPr>
  </w:style>
  <w:style w:type="character" w:customStyle="1" w:styleId="Heading2Char">
    <w:name w:val="Heading 2 Char"/>
    <w:basedOn w:val="DefaultParagraphFont"/>
    <w:link w:val="Heading2"/>
    <w:uiPriority w:val="9"/>
    <w:rsid w:val="00A87845"/>
    <w:rPr>
      <w:rFonts w:asciiTheme="minorHAnsi" w:hAnsiTheme="minorHAnsi"/>
      <w:b/>
      <w:bCs/>
      <w:sz w:val="24"/>
      <w:szCs w:val="26"/>
      <w:lang w:bidi="en-US"/>
    </w:rPr>
  </w:style>
  <w:style w:type="paragraph" w:styleId="DocumentMap">
    <w:name w:val="Document Map"/>
    <w:basedOn w:val="Normal"/>
    <w:link w:val="DocumentMapChar"/>
    <w:uiPriority w:val="99"/>
    <w:semiHidden/>
    <w:unhideWhenUsed/>
    <w:rsid w:val="007C7F15"/>
    <w:rPr>
      <w:rFonts w:ascii="Tahoma" w:hAnsi="Tahoma" w:cs="Tahoma"/>
      <w:sz w:val="16"/>
      <w:szCs w:val="16"/>
    </w:rPr>
  </w:style>
  <w:style w:type="character" w:customStyle="1" w:styleId="DocumentMapChar">
    <w:name w:val="Document Map Char"/>
    <w:basedOn w:val="DefaultParagraphFont"/>
    <w:link w:val="DocumentMap"/>
    <w:uiPriority w:val="99"/>
    <w:semiHidden/>
    <w:rsid w:val="007C7F15"/>
    <w:rPr>
      <w:rFonts w:ascii="Tahoma" w:hAnsi="Tahoma" w:cs="Tahoma"/>
      <w:sz w:val="16"/>
      <w:szCs w:val="16"/>
    </w:rPr>
  </w:style>
  <w:style w:type="character" w:customStyle="1" w:styleId="Heading3Char">
    <w:name w:val="Heading 3 Char"/>
    <w:basedOn w:val="DefaultParagraphFont"/>
    <w:link w:val="Heading3"/>
    <w:uiPriority w:val="9"/>
    <w:rsid w:val="00A87845"/>
    <w:rPr>
      <w:rFonts w:asciiTheme="minorHAnsi" w:hAnsiTheme="minorHAnsi"/>
      <w:b/>
      <w:bCs/>
      <w:sz w:val="24"/>
      <w:szCs w:val="22"/>
      <w:lang w:bidi="en-US"/>
    </w:rPr>
  </w:style>
  <w:style w:type="character" w:customStyle="1" w:styleId="Heading4Char">
    <w:name w:val="Heading 4 Char"/>
    <w:basedOn w:val="DefaultParagraphFont"/>
    <w:link w:val="Heading4"/>
    <w:uiPriority w:val="9"/>
    <w:rsid w:val="00543CE2"/>
    <w:rPr>
      <w:rFonts w:ascii="Cambria" w:eastAsia="Times New Roman" w:hAnsi="Cambria" w:cs="Times New Roman"/>
      <w:b/>
      <w:bCs/>
      <w:i/>
      <w:iCs/>
    </w:rPr>
  </w:style>
  <w:style w:type="character" w:customStyle="1" w:styleId="Heading1Char">
    <w:name w:val="Heading 1 Char"/>
    <w:basedOn w:val="DefaultParagraphFont"/>
    <w:link w:val="Heading1"/>
    <w:uiPriority w:val="9"/>
    <w:rsid w:val="0095120A"/>
    <w:rPr>
      <w:rFonts w:asciiTheme="minorHAnsi" w:hAnsiTheme="minorHAnsi"/>
      <w:b/>
      <w:bCs/>
      <w:sz w:val="32"/>
      <w:szCs w:val="28"/>
      <w:lang w:bidi="en-US"/>
    </w:rPr>
  </w:style>
  <w:style w:type="character" w:customStyle="1" w:styleId="Heading5Char">
    <w:name w:val="Heading 5 Char"/>
    <w:basedOn w:val="DefaultParagraphFont"/>
    <w:link w:val="Heading5"/>
    <w:uiPriority w:val="9"/>
    <w:rsid w:val="00543CE2"/>
    <w:rPr>
      <w:rFonts w:ascii="Cambria" w:eastAsia="Times New Roman" w:hAnsi="Cambria" w:cs="Times New Roman"/>
      <w:b/>
      <w:bCs/>
      <w:color w:val="7F7F7F"/>
    </w:rPr>
  </w:style>
  <w:style w:type="character" w:customStyle="1" w:styleId="Heading6Char">
    <w:name w:val="Heading 6 Char"/>
    <w:basedOn w:val="DefaultParagraphFont"/>
    <w:link w:val="Heading6"/>
    <w:uiPriority w:val="9"/>
    <w:semiHidden/>
    <w:rsid w:val="00543CE2"/>
    <w:rPr>
      <w:rFonts w:ascii="Cambria" w:eastAsia="Times New Roman" w:hAnsi="Cambria" w:cs="Times New Roman"/>
      <w:b/>
      <w:bCs/>
      <w:i/>
      <w:iCs/>
      <w:color w:val="7F7F7F"/>
    </w:rPr>
  </w:style>
  <w:style w:type="character" w:customStyle="1" w:styleId="Heading7Char">
    <w:name w:val="Heading 7 Char"/>
    <w:basedOn w:val="DefaultParagraphFont"/>
    <w:link w:val="Heading7"/>
    <w:uiPriority w:val="9"/>
    <w:semiHidden/>
    <w:rsid w:val="00543CE2"/>
    <w:rPr>
      <w:rFonts w:ascii="Cambria" w:eastAsia="Times New Roman" w:hAnsi="Cambria" w:cs="Times New Roman"/>
      <w:i/>
      <w:iCs/>
    </w:rPr>
  </w:style>
  <w:style w:type="character" w:customStyle="1" w:styleId="Heading8Char">
    <w:name w:val="Heading 8 Char"/>
    <w:basedOn w:val="DefaultParagraphFont"/>
    <w:link w:val="Heading8"/>
    <w:uiPriority w:val="9"/>
    <w:semiHidden/>
    <w:rsid w:val="00543CE2"/>
    <w:rPr>
      <w:rFonts w:ascii="Cambria" w:eastAsia="Times New Roman" w:hAnsi="Cambria" w:cs="Times New Roman"/>
      <w:sz w:val="20"/>
      <w:szCs w:val="20"/>
    </w:rPr>
  </w:style>
  <w:style w:type="character" w:customStyle="1" w:styleId="Heading9Char">
    <w:name w:val="Heading 9 Char"/>
    <w:basedOn w:val="DefaultParagraphFont"/>
    <w:link w:val="Heading9"/>
    <w:uiPriority w:val="9"/>
    <w:semiHidden/>
    <w:rsid w:val="00543CE2"/>
    <w:rPr>
      <w:rFonts w:ascii="Cambria" w:eastAsia="Times New Roman" w:hAnsi="Cambria" w:cs="Times New Roman"/>
      <w:i/>
      <w:iCs/>
      <w:spacing w:val="5"/>
      <w:sz w:val="20"/>
      <w:szCs w:val="20"/>
    </w:rPr>
  </w:style>
  <w:style w:type="paragraph" w:styleId="Title">
    <w:name w:val="Title"/>
    <w:basedOn w:val="Normal"/>
    <w:next w:val="Normal"/>
    <w:link w:val="TitleChar"/>
    <w:uiPriority w:val="99"/>
    <w:qFormat/>
    <w:rsid w:val="00543CE2"/>
    <w:pPr>
      <w:pBdr>
        <w:bottom w:val="single" w:sz="4" w:space="1" w:color="auto"/>
      </w:pBdr>
      <w:spacing w:line="240" w:lineRule="auto"/>
      <w:contextualSpacing/>
    </w:pPr>
    <w:rPr>
      <w:rFonts w:ascii="Cambria" w:hAnsi="Cambria"/>
      <w:spacing w:val="5"/>
      <w:sz w:val="52"/>
      <w:szCs w:val="52"/>
    </w:rPr>
  </w:style>
  <w:style w:type="character" w:customStyle="1" w:styleId="TitleChar">
    <w:name w:val="Title Char"/>
    <w:basedOn w:val="DefaultParagraphFont"/>
    <w:link w:val="Title"/>
    <w:uiPriority w:val="99"/>
    <w:rsid w:val="00543CE2"/>
    <w:rPr>
      <w:rFonts w:ascii="Cambria" w:eastAsia="Times New Roman" w:hAnsi="Cambria" w:cs="Times New Roman"/>
      <w:spacing w:val="5"/>
      <w:sz w:val="52"/>
      <w:szCs w:val="52"/>
    </w:rPr>
  </w:style>
  <w:style w:type="paragraph" w:styleId="Subtitle">
    <w:name w:val="Subtitle"/>
    <w:basedOn w:val="Normal"/>
    <w:next w:val="Normal"/>
    <w:link w:val="SubtitleChar"/>
    <w:uiPriority w:val="11"/>
    <w:qFormat/>
    <w:rsid w:val="00543CE2"/>
    <w:pPr>
      <w:spacing w:after="600"/>
    </w:pPr>
    <w:rPr>
      <w:rFonts w:ascii="Cambria" w:hAnsi="Cambria"/>
      <w:i/>
      <w:iCs/>
      <w:spacing w:val="13"/>
      <w:sz w:val="24"/>
      <w:szCs w:val="24"/>
    </w:rPr>
  </w:style>
  <w:style w:type="character" w:customStyle="1" w:styleId="SubtitleChar">
    <w:name w:val="Subtitle Char"/>
    <w:basedOn w:val="DefaultParagraphFont"/>
    <w:link w:val="Subtitle"/>
    <w:uiPriority w:val="11"/>
    <w:rsid w:val="00543CE2"/>
    <w:rPr>
      <w:rFonts w:ascii="Cambria" w:eastAsia="Times New Roman" w:hAnsi="Cambria" w:cs="Times New Roman"/>
      <w:i/>
      <w:iCs/>
      <w:spacing w:val="13"/>
      <w:sz w:val="24"/>
      <w:szCs w:val="24"/>
    </w:rPr>
  </w:style>
  <w:style w:type="character" w:styleId="Strong">
    <w:name w:val="Strong"/>
    <w:uiPriority w:val="22"/>
    <w:qFormat/>
    <w:rsid w:val="00543CE2"/>
    <w:rPr>
      <w:b/>
      <w:bCs/>
    </w:rPr>
  </w:style>
  <w:style w:type="character" w:styleId="Emphasis">
    <w:name w:val="Emphasis"/>
    <w:uiPriority w:val="20"/>
    <w:qFormat/>
    <w:rsid w:val="00543CE2"/>
    <w:rPr>
      <w:b/>
      <w:bCs/>
      <w:i/>
      <w:iCs/>
      <w:spacing w:val="10"/>
      <w:bdr w:val="none" w:sz="0" w:space="0" w:color="auto"/>
      <w:shd w:val="clear" w:color="auto" w:fill="auto"/>
    </w:rPr>
  </w:style>
  <w:style w:type="paragraph" w:styleId="NoSpacing">
    <w:name w:val="No Spacing"/>
    <w:basedOn w:val="Normal"/>
    <w:uiPriority w:val="1"/>
    <w:qFormat/>
    <w:rsid w:val="00543CE2"/>
    <w:pPr>
      <w:spacing w:after="0" w:line="240" w:lineRule="auto"/>
    </w:pPr>
  </w:style>
  <w:style w:type="paragraph" w:styleId="ListParagraph">
    <w:name w:val="List Paragraph"/>
    <w:basedOn w:val="Normal"/>
    <w:uiPriority w:val="34"/>
    <w:qFormat/>
    <w:rsid w:val="00543CE2"/>
    <w:pPr>
      <w:ind w:left="720"/>
      <w:contextualSpacing/>
    </w:pPr>
  </w:style>
  <w:style w:type="paragraph" w:styleId="Quote">
    <w:name w:val="Quote"/>
    <w:basedOn w:val="Normal"/>
    <w:next w:val="Normal"/>
    <w:link w:val="QuoteChar"/>
    <w:uiPriority w:val="29"/>
    <w:qFormat/>
    <w:rsid w:val="00543CE2"/>
    <w:pPr>
      <w:spacing w:before="200" w:after="0"/>
      <w:ind w:left="360" w:right="360"/>
    </w:pPr>
    <w:rPr>
      <w:i/>
      <w:iCs/>
    </w:rPr>
  </w:style>
  <w:style w:type="character" w:customStyle="1" w:styleId="QuoteChar">
    <w:name w:val="Quote Char"/>
    <w:basedOn w:val="DefaultParagraphFont"/>
    <w:link w:val="Quote"/>
    <w:uiPriority w:val="29"/>
    <w:rsid w:val="00543CE2"/>
    <w:rPr>
      <w:i/>
      <w:iCs/>
    </w:rPr>
  </w:style>
  <w:style w:type="paragraph" w:styleId="IntenseQuote">
    <w:name w:val="Intense Quote"/>
    <w:basedOn w:val="Normal"/>
    <w:next w:val="Normal"/>
    <w:link w:val="IntenseQuoteChar"/>
    <w:uiPriority w:val="30"/>
    <w:qFormat/>
    <w:rsid w:val="00543CE2"/>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543CE2"/>
    <w:rPr>
      <w:b/>
      <w:bCs/>
      <w:i/>
      <w:iCs/>
    </w:rPr>
  </w:style>
  <w:style w:type="character" w:styleId="SubtleEmphasis">
    <w:name w:val="Subtle Emphasis"/>
    <w:uiPriority w:val="19"/>
    <w:qFormat/>
    <w:rsid w:val="00543CE2"/>
    <w:rPr>
      <w:i/>
      <w:iCs/>
    </w:rPr>
  </w:style>
  <w:style w:type="character" w:styleId="IntenseEmphasis">
    <w:name w:val="Intense Emphasis"/>
    <w:uiPriority w:val="21"/>
    <w:qFormat/>
    <w:rsid w:val="00543CE2"/>
    <w:rPr>
      <w:b/>
      <w:bCs/>
    </w:rPr>
  </w:style>
  <w:style w:type="character" w:styleId="SubtleReference">
    <w:name w:val="Subtle Reference"/>
    <w:uiPriority w:val="31"/>
    <w:qFormat/>
    <w:rsid w:val="00543CE2"/>
    <w:rPr>
      <w:smallCaps/>
    </w:rPr>
  </w:style>
  <w:style w:type="character" w:styleId="IntenseReference">
    <w:name w:val="Intense Reference"/>
    <w:uiPriority w:val="32"/>
    <w:qFormat/>
    <w:rsid w:val="00543CE2"/>
    <w:rPr>
      <w:smallCaps/>
      <w:spacing w:val="5"/>
      <w:u w:val="single"/>
    </w:rPr>
  </w:style>
  <w:style w:type="character" w:styleId="BookTitle">
    <w:name w:val="Book Title"/>
    <w:uiPriority w:val="33"/>
    <w:qFormat/>
    <w:rsid w:val="00543CE2"/>
    <w:rPr>
      <w:i/>
      <w:iCs/>
      <w:smallCaps/>
      <w:spacing w:val="5"/>
    </w:rPr>
  </w:style>
  <w:style w:type="paragraph" w:styleId="TOCHeading">
    <w:name w:val="TOC Heading"/>
    <w:basedOn w:val="Heading1"/>
    <w:next w:val="Normal"/>
    <w:uiPriority w:val="39"/>
    <w:semiHidden/>
    <w:unhideWhenUsed/>
    <w:qFormat/>
    <w:rsid w:val="00543CE2"/>
    <w:pPr>
      <w:outlineLvl w:val="9"/>
    </w:pPr>
  </w:style>
  <w:style w:type="paragraph" w:styleId="TOC1">
    <w:name w:val="toc 1"/>
    <w:basedOn w:val="Normal"/>
    <w:next w:val="Normal"/>
    <w:autoRedefine/>
    <w:uiPriority w:val="39"/>
    <w:unhideWhenUsed/>
    <w:rsid w:val="000A717F"/>
  </w:style>
  <w:style w:type="paragraph" w:styleId="TOC3">
    <w:name w:val="toc 3"/>
    <w:basedOn w:val="Normal"/>
    <w:next w:val="Normal"/>
    <w:autoRedefine/>
    <w:uiPriority w:val="39"/>
    <w:unhideWhenUsed/>
    <w:rsid w:val="000A717F"/>
    <w:pPr>
      <w:ind w:left="440"/>
    </w:pPr>
  </w:style>
  <w:style w:type="paragraph" w:styleId="TOC2">
    <w:name w:val="toc 2"/>
    <w:basedOn w:val="Normal"/>
    <w:next w:val="Normal"/>
    <w:autoRedefine/>
    <w:uiPriority w:val="39"/>
    <w:unhideWhenUsed/>
    <w:rsid w:val="000A717F"/>
    <w:pPr>
      <w:ind w:left="220"/>
    </w:pPr>
  </w:style>
  <w:style w:type="paragraph" w:styleId="Header">
    <w:name w:val="header"/>
    <w:basedOn w:val="Normal"/>
    <w:link w:val="HeaderChar"/>
    <w:uiPriority w:val="99"/>
    <w:unhideWhenUsed/>
    <w:rsid w:val="00DA3BCE"/>
    <w:pPr>
      <w:tabs>
        <w:tab w:val="center" w:pos="4680"/>
        <w:tab w:val="right" w:pos="9360"/>
      </w:tabs>
    </w:pPr>
  </w:style>
  <w:style w:type="character" w:customStyle="1" w:styleId="HeaderChar">
    <w:name w:val="Header Char"/>
    <w:basedOn w:val="DefaultParagraphFont"/>
    <w:link w:val="Header"/>
    <w:uiPriority w:val="99"/>
    <w:rsid w:val="00DA3BCE"/>
    <w:rPr>
      <w:sz w:val="22"/>
      <w:szCs w:val="22"/>
      <w:lang w:bidi="en-US"/>
    </w:rPr>
  </w:style>
  <w:style w:type="paragraph" w:styleId="Footer">
    <w:name w:val="footer"/>
    <w:basedOn w:val="Normal"/>
    <w:link w:val="FooterChar"/>
    <w:uiPriority w:val="99"/>
    <w:unhideWhenUsed/>
    <w:rsid w:val="00DA3BCE"/>
    <w:pPr>
      <w:tabs>
        <w:tab w:val="center" w:pos="4680"/>
        <w:tab w:val="right" w:pos="9360"/>
      </w:tabs>
    </w:pPr>
  </w:style>
  <w:style w:type="character" w:customStyle="1" w:styleId="FooterChar">
    <w:name w:val="Footer Char"/>
    <w:basedOn w:val="DefaultParagraphFont"/>
    <w:link w:val="Footer"/>
    <w:uiPriority w:val="99"/>
    <w:rsid w:val="00DA3BCE"/>
    <w:rPr>
      <w:sz w:val="22"/>
      <w:szCs w:val="22"/>
      <w:lang w:bidi="en-US"/>
    </w:rPr>
  </w:style>
  <w:style w:type="paragraph" w:styleId="BalloonText">
    <w:name w:val="Balloon Text"/>
    <w:basedOn w:val="Normal"/>
    <w:link w:val="BalloonTextChar"/>
    <w:uiPriority w:val="99"/>
    <w:semiHidden/>
    <w:unhideWhenUsed/>
    <w:rsid w:val="00AC6F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6F93"/>
    <w:rPr>
      <w:rFonts w:ascii="Tahoma" w:hAnsi="Tahoma" w:cs="Tahoma"/>
      <w:sz w:val="16"/>
      <w:szCs w:val="16"/>
      <w:lang w:bidi="en-US"/>
    </w:rPr>
  </w:style>
  <w:style w:type="character" w:styleId="CommentReference">
    <w:name w:val="annotation reference"/>
    <w:basedOn w:val="DefaultParagraphFont"/>
    <w:semiHidden/>
    <w:unhideWhenUsed/>
    <w:rsid w:val="00AC6F93"/>
    <w:rPr>
      <w:sz w:val="16"/>
      <w:szCs w:val="16"/>
    </w:rPr>
  </w:style>
  <w:style w:type="paragraph" w:styleId="CommentText">
    <w:name w:val="annotation text"/>
    <w:basedOn w:val="Normal"/>
    <w:link w:val="CommentTextChar"/>
    <w:uiPriority w:val="99"/>
    <w:unhideWhenUsed/>
    <w:rsid w:val="00AC6F93"/>
    <w:pPr>
      <w:spacing w:line="240" w:lineRule="auto"/>
    </w:pPr>
    <w:rPr>
      <w:sz w:val="20"/>
      <w:szCs w:val="20"/>
    </w:rPr>
  </w:style>
  <w:style w:type="character" w:customStyle="1" w:styleId="CommentTextChar">
    <w:name w:val="Comment Text Char"/>
    <w:basedOn w:val="DefaultParagraphFont"/>
    <w:link w:val="CommentText"/>
    <w:uiPriority w:val="99"/>
    <w:rsid w:val="00AC6F93"/>
    <w:rPr>
      <w:lang w:bidi="en-US"/>
    </w:rPr>
  </w:style>
  <w:style w:type="paragraph" w:styleId="CommentSubject">
    <w:name w:val="annotation subject"/>
    <w:basedOn w:val="CommentText"/>
    <w:next w:val="CommentText"/>
    <w:link w:val="CommentSubjectChar"/>
    <w:uiPriority w:val="99"/>
    <w:semiHidden/>
    <w:unhideWhenUsed/>
    <w:rsid w:val="00AC6F93"/>
    <w:rPr>
      <w:b/>
      <w:bCs/>
    </w:rPr>
  </w:style>
  <w:style w:type="character" w:customStyle="1" w:styleId="CommentSubjectChar">
    <w:name w:val="Comment Subject Char"/>
    <w:basedOn w:val="CommentTextChar"/>
    <w:link w:val="CommentSubject"/>
    <w:uiPriority w:val="99"/>
    <w:semiHidden/>
    <w:rsid w:val="00AC6F93"/>
    <w:rPr>
      <w:b/>
      <w:bCs/>
      <w:lang w:bidi="en-US"/>
    </w:rPr>
  </w:style>
  <w:style w:type="paragraph" w:styleId="EndnoteText">
    <w:name w:val="endnote text"/>
    <w:basedOn w:val="Normal"/>
    <w:link w:val="EndnoteTextChar"/>
    <w:uiPriority w:val="99"/>
    <w:semiHidden/>
    <w:unhideWhenUsed/>
    <w:rsid w:val="005748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483C"/>
    <w:rPr>
      <w:lang w:bidi="en-US"/>
    </w:rPr>
  </w:style>
  <w:style w:type="character" w:styleId="EndnoteReference">
    <w:name w:val="endnote reference"/>
    <w:basedOn w:val="DefaultParagraphFont"/>
    <w:uiPriority w:val="99"/>
    <w:semiHidden/>
    <w:unhideWhenUsed/>
    <w:rsid w:val="0057483C"/>
    <w:rPr>
      <w:vertAlign w:val="superscript"/>
    </w:rPr>
  </w:style>
  <w:style w:type="paragraph" w:styleId="FootnoteText">
    <w:name w:val="footnote text"/>
    <w:basedOn w:val="Normal"/>
    <w:link w:val="FootnoteTextChar"/>
    <w:uiPriority w:val="99"/>
    <w:semiHidden/>
    <w:unhideWhenUsed/>
    <w:rsid w:val="005748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483C"/>
    <w:rPr>
      <w:lang w:bidi="en-US"/>
    </w:rPr>
  </w:style>
  <w:style w:type="character" w:styleId="FootnoteReference">
    <w:name w:val="footnote reference"/>
    <w:basedOn w:val="DefaultParagraphFont"/>
    <w:uiPriority w:val="99"/>
    <w:semiHidden/>
    <w:unhideWhenUsed/>
    <w:rsid w:val="0057483C"/>
    <w:rPr>
      <w:vertAlign w:val="superscript"/>
    </w:rPr>
  </w:style>
  <w:style w:type="paragraph" w:customStyle="1" w:styleId="Default">
    <w:name w:val="Default"/>
    <w:rsid w:val="00387BD5"/>
    <w:pPr>
      <w:autoSpaceDE w:val="0"/>
      <w:autoSpaceDN w:val="0"/>
      <w:adjustRightInd w:val="0"/>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DE476A"/>
    <w:rPr>
      <w:color w:val="800080" w:themeColor="followedHyperlink"/>
      <w:u w:val="single"/>
    </w:rPr>
  </w:style>
  <w:style w:type="table" w:styleId="TableGrid">
    <w:name w:val="Table Grid"/>
    <w:basedOn w:val="TableNormal"/>
    <w:uiPriority w:val="59"/>
    <w:rsid w:val="00727131"/>
    <w:rPr>
      <w:rFonts w:ascii="Times New Roman" w:eastAsia="SimSu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6027895">
      <w:bodyDiv w:val="1"/>
      <w:marLeft w:val="0"/>
      <w:marRight w:val="0"/>
      <w:marTop w:val="0"/>
      <w:marBottom w:val="0"/>
      <w:divBdr>
        <w:top w:val="none" w:sz="0" w:space="0" w:color="auto"/>
        <w:left w:val="none" w:sz="0" w:space="0" w:color="auto"/>
        <w:bottom w:val="none" w:sz="0" w:space="0" w:color="auto"/>
        <w:right w:val="none" w:sz="0" w:space="0" w:color="auto"/>
      </w:divBdr>
    </w:div>
    <w:div w:id="709960785">
      <w:bodyDiv w:val="1"/>
      <w:marLeft w:val="0"/>
      <w:marRight w:val="0"/>
      <w:marTop w:val="0"/>
      <w:marBottom w:val="0"/>
      <w:divBdr>
        <w:top w:val="none" w:sz="0" w:space="0" w:color="auto"/>
        <w:left w:val="none" w:sz="0" w:space="0" w:color="auto"/>
        <w:bottom w:val="none" w:sz="0" w:space="0" w:color="auto"/>
        <w:right w:val="none" w:sz="0" w:space="0" w:color="auto"/>
      </w:divBdr>
    </w:div>
    <w:div w:id="724260030">
      <w:bodyDiv w:val="1"/>
      <w:marLeft w:val="0"/>
      <w:marRight w:val="0"/>
      <w:marTop w:val="0"/>
      <w:marBottom w:val="0"/>
      <w:divBdr>
        <w:top w:val="none" w:sz="0" w:space="0" w:color="auto"/>
        <w:left w:val="none" w:sz="0" w:space="0" w:color="auto"/>
        <w:bottom w:val="none" w:sz="0" w:space="0" w:color="auto"/>
        <w:right w:val="none" w:sz="0" w:space="0" w:color="auto"/>
      </w:divBdr>
      <w:divsChild>
        <w:div w:id="8890725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oleObject1.bin"/><Relationship Id="rId18" Type="http://schemas.openxmlformats.org/officeDocument/2006/relationships/image" Target="media/image5.png"/><Relationship Id="rId26" Type="http://schemas.openxmlformats.org/officeDocument/2006/relationships/image" Target="media/image10.emf"/><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image" Target="media/image2.wmf"/><Relationship Id="rId17" Type="http://schemas.openxmlformats.org/officeDocument/2006/relationships/hyperlink" Target="http://www.fsa.usda.gov/FSA/apfoapp?area=home&amp;subject=prog&amp;topic=nai" TargetMode="External"/><Relationship Id="rId25" Type="http://schemas.openxmlformats.org/officeDocument/2006/relationships/oleObject" Target="embeddings/oleObject5.bin"/><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oleObject" Target="embeddings/oleObject3.bin"/><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oleObject" Target="embeddings/oleObject4.bin"/><Relationship Id="rId5" Type="http://schemas.openxmlformats.org/officeDocument/2006/relationships/settings" Target="settings.xml"/><Relationship Id="rId15" Type="http://schemas.openxmlformats.org/officeDocument/2006/relationships/oleObject" Target="embeddings/oleObject2.bin"/><Relationship Id="rId23" Type="http://schemas.openxmlformats.org/officeDocument/2006/relationships/image" Target="media/image9.JPG"/><Relationship Id="rId28" Type="http://schemas.openxmlformats.org/officeDocument/2006/relationships/footer" Target="footer1.xml"/><Relationship Id="rId10" Type="http://schemas.openxmlformats.org/officeDocument/2006/relationships/hyperlink" Target="mailto:Kenneth.piercejr@dfw.wa.gov" TargetMode="External"/><Relationship Id="rId19" Type="http://schemas.openxmlformats.org/officeDocument/2006/relationships/image" Target="media/image6.wmf"/><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wmf"/><Relationship Id="rId22" Type="http://schemas.openxmlformats.org/officeDocument/2006/relationships/image" Target="media/image8.png"/><Relationship Id="rId27" Type="http://schemas.openxmlformats.org/officeDocument/2006/relationships/image" Target="media/image11.emf"/><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B9CA822-0297-4C52-95D1-654CB24F51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TotalTime>
  <Pages>42</Pages>
  <Words>19895</Words>
  <Characters>113404</Characters>
  <Application>Microsoft Office Word</Application>
  <DocSecurity>0</DocSecurity>
  <Lines>945</Lines>
  <Paragraphs>266</Paragraphs>
  <ScaleCrop>false</ScaleCrop>
  <HeadingPairs>
    <vt:vector size="2" baseType="variant">
      <vt:variant>
        <vt:lpstr>Title</vt:lpstr>
      </vt:variant>
      <vt:variant>
        <vt:i4>1</vt:i4>
      </vt:variant>
    </vt:vector>
  </HeadingPairs>
  <TitlesOfParts>
    <vt:vector size="1" baseType="lpstr">
      <vt:lpstr/>
    </vt:vector>
  </TitlesOfParts>
  <Company>WDFW</Company>
  <LinksUpToDate>false</LinksUpToDate>
  <CharactersWithSpaces>133033</CharactersWithSpaces>
  <SharedDoc>false</SharedDoc>
  <HLinks>
    <vt:vector size="162" baseType="variant">
      <vt:variant>
        <vt:i4>4063341</vt:i4>
      </vt:variant>
      <vt:variant>
        <vt:i4>156</vt:i4>
      </vt:variant>
      <vt:variant>
        <vt:i4>0</vt:i4>
      </vt:variant>
      <vt:variant>
        <vt:i4>5</vt:i4>
      </vt:variant>
      <vt:variant>
        <vt:lpwstr>http://www.fws.gov/wetlands/Data/DataDownload.html</vt:lpwstr>
      </vt:variant>
      <vt:variant>
        <vt:lpwstr/>
      </vt:variant>
      <vt:variant>
        <vt:i4>1900594</vt:i4>
      </vt:variant>
      <vt:variant>
        <vt:i4>149</vt:i4>
      </vt:variant>
      <vt:variant>
        <vt:i4>0</vt:i4>
      </vt:variant>
      <vt:variant>
        <vt:i4>5</vt:i4>
      </vt:variant>
      <vt:variant>
        <vt:lpwstr/>
      </vt:variant>
      <vt:variant>
        <vt:lpwstr>_Toc300148531</vt:lpwstr>
      </vt:variant>
      <vt:variant>
        <vt:i4>1900594</vt:i4>
      </vt:variant>
      <vt:variant>
        <vt:i4>143</vt:i4>
      </vt:variant>
      <vt:variant>
        <vt:i4>0</vt:i4>
      </vt:variant>
      <vt:variant>
        <vt:i4>5</vt:i4>
      </vt:variant>
      <vt:variant>
        <vt:lpwstr/>
      </vt:variant>
      <vt:variant>
        <vt:lpwstr>_Toc300148530</vt:lpwstr>
      </vt:variant>
      <vt:variant>
        <vt:i4>1835058</vt:i4>
      </vt:variant>
      <vt:variant>
        <vt:i4>137</vt:i4>
      </vt:variant>
      <vt:variant>
        <vt:i4>0</vt:i4>
      </vt:variant>
      <vt:variant>
        <vt:i4>5</vt:i4>
      </vt:variant>
      <vt:variant>
        <vt:lpwstr/>
      </vt:variant>
      <vt:variant>
        <vt:lpwstr>_Toc300148529</vt:lpwstr>
      </vt:variant>
      <vt:variant>
        <vt:i4>1835058</vt:i4>
      </vt:variant>
      <vt:variant>
        <vt:i4>131</vt:i4>
      </vt:variant>
      <vt:variant>
        <vt:i4>0</vt:i4>
      </vt:variant>
      <vt:variant>
        <vt:i4>5</vt:i4>
      </vt:variant>
      <vt:variant>
        <vt:lpwstr/>
      </vt:variant>
      <vt:variant>
        <vt:lpwstr>_Toc300148528</vt:lpwstr>
      </vt:variant>
      <vt:variant>
        <vt:i4>1835058</vt:i4>
      </vt:variant>
      <vt:variant>
        <vt:i4>125</vt:i4>
      </vt:variant>
      <vt:variant>
        <vt:i4>0</vt:i4>
      </vt:variant>
      <vt:variant>
        <vt:i4>5</vt:i4>
      </vt:variant>
      <vt:variant>
        <vt:lpwstr/>
      </vt:variant>
      <vt:variant>
        <vt:lpwstr>_Toc300148527</vt:lpwstr>
      </vt:variant>
      <vt:variant>
        <vt:i4>1835058</vt:i4>
      </vt:variant>
      <vt:variant>
        <vt:i4>119</vt:i4>
      </vt:variant>
      <vt:variant>
        <vt:i4>0</vt:i4>
      </vt:variant>
      <vt:variant>
        <vt:i4>5</vt:i4>
      </vt:variant>
      <vt:variant>
        <vt:lpwstr/>
      </vt:variant>
      <vt:variant>
        <vt:lpwstr>_Toc300148526</vt:lpwstr>
      </vt:variant>
      <vt:variant>
        <vt:i4>1835058</vt:i4>
      </vt:variant>
      <vt:variant>
        <vt:i4>113</vt:i4>
      </vt:variant>
      <vt:variant>
        <vt:i4>0</vt:i4>
      </vt:variant>
      <vt:variant>
        <vt:i4>5</vt:i4>
      </vt:variant>
      <vt:variant>
        <vt:lpwstr/>
      </vt:variant>
      <vt:variant>
        <vt:lpwstr>_Toc300148525</vt:lpwstr>
      </vt:variant>
      <vt:variant>
        <vt:i4>1835058</vt:i4>
      </vt:variant>
      <vt:variant>
        <vt:i4>107</vt:i4>
      </vt:variant>
      <vt:variant>
        <vt:i4>0</vt:i4>
      </vt:variant>
      <vt:variant>
        <vt:i4>5</vt:i4>
      </vt:variant>
      <vt:variant>
        <vt:lpwstr/>
      </vt:variant>
      <vt:variant>
        <vt:lpwstr>_Toc300148524</vt:lpwstr>
      </vt:variant>
      <vt:variant>
        <vt:i4>1835058</vt:i4>
      </vt:variant>
      <vt:variant>
        <vt:i4>101</vt:i4>
      </vt:variant>
      <vt:variant>
        <vt:i4>0</vt:i4>
      </vt:variant>
      <vt:variant>
        <vt:i4>5</vt:i4>
      </vt:variant>
      <vt:variant>
        <vt:lpwstr/>
      </vt:variant>
      <vt:variant>
        <vt:lpwstr>_Toc300148523</vt:lpwstr>
      </vt:variant>
      <vt:variant>
        <vt:i4>1835058</vt:i4>
      </vt:variant>
      <vt:variant>
        <vt:i4>95</vt:i4>
      </vt:variant>
      <vt:variant>
        <vt:i4>0</vt:i4>
      </vt:variant>
      <vt:variant>
        <vt:i4>5</vt:i4>
      </vt:variant>
      <vt:variant>
        <vt:lpwstr/>
      </vt:variant>
      <vt:variant>
        <vt:lpwstr>_Toc300148522</vt:lpwstr>
      </vt:variant>
      <vt:variant>
        <vt:i4>1835058</vt:i4>
      </vt:variant>
      <vt:variant>
        <vt:i4>89</vt:i4>
      </vt:variant>
      <vt:variant>
        <vt:i4>0</vt:i4>
      </vt:variant>
      <vt:variant>
        <vt:i4>5</vt:i4>
      </vt:variant>
      <vt:variant>
        <vt:lpwstr/>
      </vt:variant>
      <vt:variant>
        <vt:lpwstr>_Toc300148521</vt:lpwstr>
      </vt:variant>
      <vt:variant>
        <vt:i4>1835058</vt:i4>
      </vt:variant>
      <vt:variant>
        <vt:i4>83</vt:i4>
      </vt:variant>
      <vt:variant>
        <vt:i4>0</vt:i4>
      </vt:variant>
      <vt:variant>
        <vt:i4>5</vt:i4>
      </vt:variant>
      <vt:variant>
        <vt:lpwstr/>
      </vt:variant>
      <vt:variant>
        <vt:lpwstr>_Toc300148520</vt:lpwstr>
      </vt:variant>
      <vt:variant>
        <vt:i4>2031666</vt:i4>
      </vt:variant>
      <vt:variant>
        <vt:i4>77</vt:i4>
      </vt:variant>
      <vt:variant>
        <vt:i4>0</vt:i4>
      </vt:variant>
      <vt:variant>
        <vt:i4>5</vt:i4>
      </vt:variant>
      <vt:variant>
        <vt:lpwstr/>
      </vt:variant>
      <vt:variant>
        <vt:lpwstr>_Toc300148519</vt:lpwstr>
      </vt:variant>
      <vt:variant>
        <vt:i4>2031666</vt:i4>
      </vt:variant>
      <vt:variant>
        <vt:i4>71</vt:i4>
      </vt:variant>
      <vt:variant>
        <vt:i4>0</vt:i4>
      </vt:variant>
      <vt:variant>
        <vt:i4>5</vt:i4>
      </vt:variant>
      <vt:variant>
        <vt:lpwstr/>
      </vt:variant>
      <vt:variant>
        <vt:lpwstr>_Toc300148518</vt:lpwstr>
      </vt:variant>
      <vt:variant>
        <vt:i4>2031666</vt:i4>
      </vt:variant>
      <vt:variant>
        <vt:i4>65</vt:i4>
      </vt:variant>
      <vt:variant>
        <vt:i4>0</vt:i4>
      </vt:variant>
      <vt:variant>
        <vt:i4>5</vt:i4>
      </vt:variant>
      <vt:variant>
        <vt:lpwstr/>
      </vt:variant>
      <vt:variant>
        <vt:lpwstr>_Toc300148517</vt:lpwstr>
      </vt:variant>
      <vt:variant>
        <vt:i4>2031666</vt:i4>
      </vt:variant>
      <vt:variant>
        <vt:i4>59</vt:i4>
      </vt:variant>
      <vt:variant>
        <vt:i4>0</vt:i4>
      </vt:variant>
      <vt:variant>
        <vt:i4>5</vt:i4>
      </vt:variant>
      <vt:variant>
        <vt:lpwstr/>
      </vt:variant>
      <vt:variant>
        <vt:lpwstr>_Toc300148516</vt:lpwstr>
      </vt:variant>
      <vt:variant>
        <vt:i4>2031666</vt:i4>
      </vt:variant>
      <vt:variant>
        <vt:i4>53</vt:i4>
      </vt:variant>
      <vt:variant>
        <vt:i4>0</vt:i4>
      </vt:variant>
      <vt:variant>
        <vt:i4>5</vt:i4>
      </vt:variant>
      <vt:variant>
        <vt:lpwstr/>
      </vt:variant>
      <vt:variant>
        <vt:lpwstr>_Toc300148515</vt:lpwstr>
      </vt:variant>
      <vt:variant>
        <vt:i4>2031666</vt:i4>
      </vt:variant>
      <vt:variant>
        <vt:i4>47</vt:i4>
      </vt:variant>
      <vt:variant>
        <vt:i4>0</vt:i4>
      </vt:variant>
      <vt:variant>
        <vt:i4>5</vt:i4>
      </vt:variant>
      <vt:variant>
        <vt:lpwstr/>
      </vt:variant>
      <vt:variant>
        <vt:lpwstr>_Toc300148514</vt:lpwstr>
      </vt:variant>
      <vt:variant>
        <vt:i4>2031666</vt:i4>
      </vt:variant>
      <vt:variant>
        <vt:i4>41</vt:i4>
      </vt:variant>
      <vt:variant>
        <vt:i4>0</vt:i4>
      </vt:variant>
      <vt:variant>
        <vt:i4>5</vt:i4>
      </vt:variant>
      <vt:variant>
        <vt:lpwstr/>
      </vt:variant>
      <vt:variant>
        <vt:lpwstr>_Toc300148513</vt:lpwstr>
      </vt:variant>
      <vt:variant>
        <vt:i4>2031666</vt:i4>
      </vt:variant>
      <vt:variant>
        <vt:i4>35</vt:i4>
      </vt:variant>
      <vt:variant>
        <vt:i4>0</vt:i4>
      </vt:variant>
      <vt:variant>
        <vt:i4>5</vt:i4>
      </vt:variant>
      <vt:variant>
        <vt:lpwstr/>
      </vt:variant>
      <vt:variant>
        <vt:lpwstr>_Toc300148512</vt:lpwstr>
      </vt:variant>
      <vt:variant>
        <vt:i4>2031666</vt:i4>
      </vt:variant>
      <vt:variant>
        <vt:i4>29</vt:i4>
      </vt:variant>
      <vt:variant>
        <vt:i4>0</vt:i4>
      </vt:variant>
      <vt:variant>
        <vt:i4>5</vt:i4>
      </vt:variant>
      <vt:variant>
        <vt:lpwstr/>
      </vt:variant>
      <vt:variant>
        <vt:lpwstr>_Toc300148511</vt:lpwstr>
      </vt:variant>
      <vt:variant>
        <vt:i4>2031666</vt:i4>
      </vt:variant>
      <vt:variant>
        <vt:i4>23</vt:i4>
      </vt:variant>
      <vt:variant>
        <vt:i4>0</vt:i4>
      </vt:variant>
      <vt:variant>
        <vt:i4>5</vt:i4>
      </vt:variant>
      <vt:variant>
        <vt:lpwstr/>
      </vt:variant>
      <vt:variant>
        <vt:lpwstr>_Toc300148510</vt:lpwstr>
      </vt:variant>
      <vt:variant>
        <vt:i4>1966130</vt:i4>
      </vt:variant>
      <vt:variant>
        <vt:i4>17</vt:i4>
      </vt:variant>
      <vt:variant>
        <vt:i4>0</vt:i4>
      </vt:variant>
      <vt:variant>
        <vt:i4>5</vt:i4>
      </vt:variant>
      <vt:variant>
        <vt:lpwstr/>
      </vt:variant>
      <vt:variant>
        <vt:lpwstr>_Toc300148509</vt:lpwstr>
      </vt:variant>
      <vt:variant>
        <vt:i4>1966130</vt:i4>
      </vt:variant>
      <vt:variant>
        <vt:i4>11</vt:i4>
      </vt:variant>
      <vt:variant>
        <vt:i4>0</vt:i4>
      </vt:variant>
      <vt:variant>
        <vt:i4>5</vt:i4>
      </vt:variant>
      <vt:variant>
        <vt:lpwstr/>
      </vt:variant>
      <vt:variant>
        <vt:lpwstr>_Toc300148508</vt:lpwstr>
      </vt:variant>
      <vt:variant>
        <vt:i4>1966130</vt:i4>
      </vt:variant>
      <vt:variant>
        <vt:i4>5</vt:i4>
      </vt:variant>
      <vt:variant>
        <vt:i4>0</vt:i4>
      </vt:variant>
      <vt:variant>
        <vt:i4>5</vt:i4>
      </vt:variant>
      <vt:variant>
        <vt:lpwstr/>
      </vt:variant>
      <vt:variant>
        <vt:lpwstr>_Toc300148507</vt:lpwstr>
      </vt:variant>
      <vt:variant>
        <vt:i4>917554</vt:i4>
      </vt:variant>
      <vt:variant>
        <vt:i4>0</vt:i4>
      </vt:variant>
      <vt:variant>
        <vt:i4>0</vt:i4>
      </vt:variant>
      <vt:variant>
        <vt:i4>5</vt:i4>
      </vt:variant>
      <vt:variant>
        <vt:lpwstr>mailto:Kenneth.piercejr@dfw.wa.gov</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justincase</dc:creator>
  <cp:lastModifiedBy>Pierce Jr, Kenneth B (DFW)</cp:lastModifiedBy>
  <cp:revision>16</cp:revision>
  <cp:lastPrinted>2014-07-25T20:08:00Z</cp:lastPrinted>
  <dcterms:created xsi:type="dcterms:W3CDTF">2013-10-28T19:55:00Z</dcterms:created>
  <dcterms:modified xsi:type="dcterms:W3CDTF">2014-07-25T20:12:00Z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kpierce8@gmail.com@www.mendeley.com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(author-date)</vt:lpwstr>
  </property>
  <property fmtid="{D5CDD505-2E9C-101B-9397-08002B2CF9AE}" pid="13" name="Mendeley Recent Style Id 4_1">
    <vt:lpwstr>http://www.zotero.org/styles/iso690-numeric-en</vt:lpwstr>
  </property>
  <property fmtid="{D5CDD505-2E9C-101B-9397-08002B2CF9AE}" pid="14" name="Mendeley Recent Style Name 4_1">
    <vt:lpwstr>ISO-690 (numeric, English)</vt:lpwstr>
  </property>
  <property fmtid="{D5CDD505-2E9C-101B-9397-08002B2CF9AE}" pid="15" name="Mendeley Recent Style Id 5_1">
    <vt:lpwstr>http://www.zotero.org/styles/iso690-numeric-brackets-cs</vt:lpwstr>
  </property>
  <property fmtid="{D5CDD505-2E9C-101B-9397-08002B2CF9AE}" pid="16" name="Mendeley Recent Style Name 5_1">
    <vt:lpwstr>ISO-690 (numeric, brackets, Czech)</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http://www.zotero.org/styles/remote-sensing</vt:lpwstr>
  </property>
  <property fmtid="{D5CDD505-2E9C-101B-9397-08002B2CF9AE}" pid="22" name="Mendeley Recent Style Name 8_1">
    <vt:lpwstr>Remote Sensing</vt:lpwstr>
  </property>
  <property fmtid="{D5CDD505-2E9C-101B-9397-08002B2CF9AE}" pid="23" name="Mendeley Recent Style Id 9_1">
    <vt:lpwstr>http://www.zotero.org/styles/remote-sensing-of-environment</vt:lpwstr>
  </property>
  <property fmtid="{D5CDD505-2E9C-101B-9397-08002B2CF9AE}" pid="24" name="Mendeley Recent Style Name 9_1">
    <vt:lpwstr>Remote Sensing of Environment</vt:lpwstr>
  </property>
</Properties>
</file>